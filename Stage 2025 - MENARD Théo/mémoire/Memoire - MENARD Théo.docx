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D85CD5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316E2DEC" w14:textId="77777777" w:rsidR="000849E4" w:rsidRDefault="00C702A5">
      <w:pPr>
        <w:framePr w:w="5666" w:wrap="auto" w:hAnchor="text" w:x="3239" w:y="4238"/>
        <w:widowControl w:val="0"/>
        <w:autoSpaceDE w:val="0"/>
        <w:autoSpaceDN w:val="0"/>
        <w:spacing w:before="0" w:after="0" w:line="605" w:lineRule="exact"/>
        <w:ind w:left="1039"/>
        <w:jc w:val="left"/>
        <w:rPr>
          <w:rFonts w:ascii="Times New Roman"/>
          <w:color w:val="000000"/>
          <w:sz w:val="41"/>
        </w:rPr>
      </w:pPr>
      <w:r>
        <w:rPr>
          <w:rFonts w:ascii="USMECD+LMSans17-Regular" w:hAnsi="USMECD+LMSans17-Regular" w:cs="USMECD+LMSans17-Regular"/>
          <w:color w:val="000000"/>
          <w:spacing w:val="2"/>
          <w:sz w:val="41"/>
        </w:rPr>
        <w:t>Université</w:t>
      </w:r>
      <w:r>
        <w:rPr>
          <w:rFonts w:ascii="Times New Roman"/>
          <w:color w:val="000000"/>
          <w:spacing w:val="27"/>
          <w:sz w:val="41"/>
        </w:rPr>
        <w:t xml:space="preserve"> </w:t>
      </w:r>
      <w:r>
        <w:rPr>
          <w:rFonts w:ascii="USMECD+LMSans17-Regular"/>
          <w:color w:val="000000"/>
          <w:spacing w:val="2"/>
          <w:sz w:val="41"/>
        </w:rPr>
        <w:t>de</w:t>
      </w:r>
      <w:r>
        <w:rPr>
          <w:rFonts w:ascii="Times New Roman"/>
          <w:color w:val="000000"/>
          <w:spacing w:val="27"/>
          <w:sz w:val="41"/>
        </w:rPr>
        <w:t xml:space="preserve"> </w:t>
      </w:r>
      <w:r>
        <w:rPr>
          <w:rFonts w:ascii="USMECD+LMSans17-Regular"/>
          <w:color w:val="000000"/>
          <w:spacing w:val="2"/>
          <w:sz w:val="41"/>
        </w:rPr>
        <w:t>Nantes</w:t>
      </w:r>
    </w:p>
    <w:p w14:paraId="6AE488B4" w14:textId="77777777" w:rsidR="000849E4" w:rsidRDefault="00C702A5">
      <w:pPr>
        <w:framePr w:w="5666" w:wrap="auto" w:hAnchor="text" w:x="3239" w:y="4238"/>
        <w:widowControl w:val="0"/>
        <w:autoSpaceDE w:val="0"/>
        <w:autoSpaceDN w:val="0"/>
        <w:spacing w:before="0" w:after="0" w:line="595" w:lineRule="exact"/>
        <w:jc w:val="left"/>
        <w:rPr>
          <w:rFonts w:ascii="Times New Roman"/>
          <w:color w:val="000000"/>
          <w:sz w:val="41"/>
        </w:rPr>
      </w:pPr>
      <w:r>
        <w:rPr>
          <w:rFonts w:ascii="USMECD+LMSans17-Regular"/>
          <w:color w:val="000000"/>
          <w:spacing w:val="1"/>
          <w:sz w:val="41"/>
        </w:rPr>
        <w:t>Departement</w:t>
      </w:r>
      <w:r>
        <w:rPr>
          <w:rFonts w:ascii="Times New Roman"/>
          <w:color w:val="000000"/>
          <w:spacing w:val="27"/>
          <w:sz w:val="41"/>
        </w:rPr>
        <w:t xml:space="preserve"> </w:t>
      </w:r>
      <w:r>
        <w:rPr>
          <w:rFonts w:ascii="USMECD+LMSans17-Regular"/>
          <w:color w:val="000000"/>
          <w:spacing w:val="2"/>
          <w:sz w:val="41"/>
        </w:rPr>
        <w:t>de</w:t>
      </w:r>
      <w:r>
        <w:rPr>
          <w:rFonts w:ascii="Times New Roman"/>
          <w:color w:val="000000"/>
          <w:spacing w:val="27"/>
          <w:sz w:val="41"/>
        </w:rPr>
        <w:t xml:space="preserve"> </w:t>
      </w:r>
      <w:r>
        <w:rPr>
          <w:rFonts w:ascii="USMECD+LMSans17-Regular"/>
          <w:color w:val="000000"/>
          <w:spacing w:val="1"/>
          <w:sz w:val="41"/>
        </w:rPr>
        <w:t>Bio-informatique</w:t>
      </w:r>
    </w:p>
    <w:p w14:paraId="5C5D56A7" w14:textId="77777777" w:rsidR="000849E4" w:rsidRDefault="00C702A5">
      <w:pPr>
        <w:framePr w:w="8988" w:wrap="auto" w:hAnchor="text" w:x="1579" w:y="6588"/>
        <w:widowControl w:val="0"/>
        <w:autoSpaceDE w:val="0"/>
        <w:autoSpaceDN w:val="0"/>
        <w:spacing w:before="0" w:after="0" w:line="726" w:lineRule="exact"/>
        <w:jc w:val="left"/>
        <w:rPr>
          <w:rFonts w:ascii="Times New Roman"/>
          <w:color w:val="000000"/>
          <w:sz w:val="50"/>
        </w:rPr>
      </w:pPr>
      <w:r>
        <w:rPr>
          <w:rFonts w:ascii="USMECD+LMSans17-Regular" w:hAnsi="USMECD+LMSans17-Regular" w:cs="USMECD+LMSans17-Regular"/>
          <w:color w:val="000000"/>
          <w:spacing w:val="-2"/>
          <w:sz w:val="50"/>
        </w:rPr>
        <w:t>Mémoire</w:t>
      </w:r>
      <w:r>
        <w:rPr>
          <w:rFonts w:ascii="Times New Roman"/>
          <w:color w:val="000000"/>
          <w:spacing w:val="31"/>
          <w:sz w:val="50"/>
        </w:rPr>
        <w:t xml:space="preserve"> </w:t>
      </w:r>
      <w:r>
        <w:rPr>
          <w:rFonts w:ascii="USMECD+LMSans17-Regular"/>
          <w:color w:val="000000"/>
          <w:spacing w:val="-2"/>
          <w:sz w:val="50"/>
        </w:rPr>
        <w:t>de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/>
          <w:color w:val="000000"/>
          <w:spacing w:val="-1"/>
          <w:sz w:val="50"/>
        </w:rPr>
        <w:t>stage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/>
          <w:color w:val="000000"/>
          <w:spacing w:val="-1"/>
          <w:sz w:val="50"/>
        </w:rPr>
        <w:t>au</w:t>
      </w:r>
      <w:r>
        <w:rPr>
          <w:rFonts w:ascii="Times New Roman"/>
          <w:color w:val="000000"/>
          <w:spacing w:val="31"/>
          <w:sz w:val="50"/>
        </w:rPr>
        <w:t xml:space="preserve"> </w:t>
      </w:r>
      <w:proofErr w:type="gramStart"/>
      <w:r>
        <w:rPr>
          <w:rFonts w:ascii="USMECD+LMSans17-Regular"/>
          <w:color w:val="000000"/>
          <w:spacing w:val="-2"/>
          <w:sz w:val="50"/>
        </w:rPr>
        <w:t>CRCI2NA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/>
          <w:color w:val="000000"/>
          <w:sz w:val="50"/>
        </w:rPr>
        <w:t>:</w:t>
      </w:r>
      <w:proofErr w:type="gramEnd"/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/>
          <w:color w:val="000000"/>
          <w:spacing w:val="-2"/>
          <w:sz w:val="50"/>
        </w:rPr>
        <w:t>Conception</w:t>
      </w:r>
    </w:p>
    <w:p w14:paraId="03D228DA" w14:textId="77777777" w:rsidR="000849E4" w:rsidRDefault="00C702A5">
      <w:pPr>
        <w:framePr w:w="8988" w:wrap="auto" w:hAnchor="text" w:x="1579" w:y="6588"/>
        <w:widowControl w:val="0"/>
        <w:autoSpaceDE w:val="0"/>
        <w:autoSpaceDN w:val="0"/>
        <w:spacing w:before="0" w:after="0" w:line="717" w:lineRule="exact"/>
        <w:ind w:left="694"/>
        <w:jc w:val="left"/>
        <w:rPr>
          <w:rFonts w:ascii="Times New Roman"/>
          <w:color w:val="000000"/>
          <w:sz w:val="50"/>
        </w:rPr>
      </w:pPr>
      <w:proofErr w:type="gramStart"/>
      <w:r>
        <w:rPr>
          <w:rFonts w:ascii="USMECD+LMSans17-Regular"/>
          <w:color w:val="000000"/>
          <w:spacing w:val="-2"/>
          <w:sz w:val="50"/>
        </w:rPr>
        <w:t>de</w:t>
      </w:r>
      <w:proofErr w:type="gramEnd"/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 w:hAnsi="USMECD+LMSans17-Regular" w:cs="USMECD+LMSans17-Regular"/>
          <w:color w:val="000000"/>
          <w:spacing w:val="-1"/>
          <w:sz w:val="50"/>
        </w:rPr>
        <w:t>molécules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CQQRVN+LMSans17-Oblique"/>
          <w:color w:val="000000"/>
          <w:spacing w:val="-2"/>
          <w:sz w:val="50"/>
        </w:rPr>
        <w:t>de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CQQRVN+LMSans17-Oblique"/>
          <w:color w:val="000000"/>
          <w:spacing w:val="-2"/>
          <w:sz w:val="50"/>
        </w:rPr>
        <w:t>novo</w:t>
      </w:r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CQQRVN+LMSans17-Oblique"/>
          <w:color w:val="000000"/>
          <w:spacing w:val="-1"/>
          <w:sz w:val="50"/>
        </w:rPr>
        <w:t>in</w:t>
      </w:r>
      <w:r>
        <w:rPr>
          <w:rFonts w:ascii="Times New Roman"/>
          <w:color w:val="000000"/>
          <w:spacing w:val="29"/>
          <w:sz w:val="50"/>
        </w:rPr>
        <w:t xml:space="preserve"> </w:t>
      </w:r>
      <w:r>
        <w:rPr>
          <w:rFonts w:ascii="CQQRVN+LMSans17-Oblique"/>
          <w:color w:val="000000"/>
          <w:spacing w:val="-1"/>
          <w:sz w:val="50"/>
        </w:rPr>
        <w:t>silico</w:t>
      </w:r>
      <w:r>
        <w:rPr>
          <w:rFonts w:ascii="Times New Roman"/>
          <w:color w:val="000000"/>
          <w:spacing w:val="55"/>
          <w:sz w:val="50"/>
        </w:rPr>
        <w:t xml:space="preserve"> </w:t>
      </w:r>
      <w:r>
        <w:rPr>
          <w:rFonts w:ascii="USMECD+LMSans17-Regular" w:hAnsi="USMECD+LMSans17-Regular" w:cs="USMECD+LMSans17-Regular"/>
          <w:color w:val="000000"/>
          <w:sz w:val="50"/>
        </w:rPr>
        <w:t>à</w:t>
      </w:r>
      <w:r>
        <w:rPr>
          <w:rFonts w:ascii="Times New Roman"/>
          <w:color w:val="000000"/>
          <w:spacing w:val="29"/>
          <w:sz w:val="50"/>
        </w:rPr>
        <w:t xml:space="preserve"> </w:t>
      </w:r>
      <w:r>
        <w:rPr>
          <w:rFonts w:ascii="USMECD+LMSans17-Regular"/>
          <w:color w:val="000000"/>
          <w:spacing w:val="-4"/>
          <w:sz w:val="50"/>
        </w:rPr>
        <w:t>partir</w:t>
      </w:r>
    </w:p>
    <w:p w14:paraId="3075E10D" w14:textId="77777777" w:rsidR="000849E4" w:rsidRDefault="00C702A5">
      <w:pPr>
        <w:framePr w:w="8988" w:wrap="auto" w:hAnchor="text" w:x="1579" w:y="6588"/>
        <w:widowControl w:val="0"/>
        <w:autoSpaceDE w:val="0"/>
        <w:autoSpaceDN w:val="0"/>
        <w:spacing w:before="0" w:after="0" w:line="717" w:lineRule="exact"/>
        <w:ind w:left="1939"/>
        <w:jc w:val="left"/>
        <w:rPr>
          <w:rFonts w:ascii="Times New Roman"/>
          <w:color w:val="000000"/>
          <w:sz w:val="50"/>
        </w:rPr>
      </w:pPr>
      <w:proofErr w:type="gramStart"/>
      <w:r>
        <w:rPr>
          <w:rFonts w:ascii="USMECD+LMSans17-Regular" w:hAnsi="USMECD+LMSans17-Regular" w:cs="USMECD+LMSans17-Regular"/>
          <w:color w:val="000000"/>
          <w:spacing w:val="-1"/>
          <w:sz w:val="50"/>
        </w:rPr>
        <w:t>d’interactions</w:t>
      </w:r>
      <w:proofErr w:type="gramEnd"/>
      <w:r>
        <w:rPr>
          <w:rFonts w:ascii="Times New Roman"/>
          <w:color w:val="000000"/>
          <w:spacing w:val="30"/>
          <w:sz w:val="50"/>
        </w:rPr>
        <w:t xml:space="preserve"> </w:t>
      </w:r>
      <w:r>
        <w:rPr>
          <w:rFonts w:ascii="USMECD+LMSans17-Regular" w:hAnsi="USMECD+LMSans17-Regular" w:cs="USMECD+LMSans17-Regular"/>
          <w:color w:val="000000"/>
          <w:spacing w:val="-3"/>
          <w:sz w:val="50"/>
        </w:rPr>
        <w:t>protéiques.</w:t>
      </w:r>
    </w:p>
    <w:p w14:paraId="35478FDB" w14:textId="77777777" w:rsidR="000849E4" w:rsidRDefault="00C702A5">
      <w:pPr>
        <w:framePr w:w="2402" w:wrap="auto" w:hAnchor="text" w:x="4872" w:y="10767"/>
        <w:widowControl w:val="0"/>
        <w:autoSpaceDE w:val="0"/>
        <w:autoSpaceDN w:val="0"/>
        <w:spacing w:before="0" w:after="0" w:line="504" w:lineRule="exact"/>
        <w:jc w:val="left"/>
        <w:rPr>
          <w:rFonts w:ascii="Times New Roman"/>
          <w:color w:val="000000"/>
          <w:sz w:val="34"/>
        </w:rPr>
      </w:pPr>
      <w:r>
        <w:rPr>
          <w:rFonts w:ascii="USMECD+LMSans17-Regular"/>
          <w:color w:val="000000"/>
          <w:spacing w:val="3"/>
          <w:sz w:val="34"/>
        </w:rPr>
        <w:t>MENARD</w:t>
      </w:r>
      <w:r>
        <w:rPr>
          <w:rFonts w:ascii="Times New Roman"/>
          <w:color w:val="000000"/>
          <w:spacing w:val="23"/>
          <w:sz w:val="34"/>
        </w:rPr>
        <w:t xml:space="preserve"> </w:t>
      </w:r>
      <w:r>
        <w:rPr>
          <w:rFonts w:ascii="USMECD+LMSans17-Regular" w:hAnsi="USMECD+LMSans17-Regular" w:cs="USMECD+LMSans17-Regular"/>
          <w:color w:val="000000"/>
          <w:spacing w:val="2"/>
          <w:sz w:val="34"/>
        </w:rPr>
        <w:t>Théo</w:t>
      </w:r>
    </w:p>
    <w:p w14:paraId="1566A020" w14:textId="77777777" w:rsidR="000849E4" w:rsidRDefault="00C702A5">
      <w:pPr>
        <w:framePr w:w="3159" w:wrap="auto" w:hAnchor="text" w:x="4493" w:y="12119"/>
        <w:widowControl w:val="0"/>
        <w:autoSpaceDE w:val="0"/>
        <w:autoSpaceDN w:val="0"/>
        <w:spacing w:before="0" w:after="0" w:line="419" w:lineRule="exact"/>
        <w:jc w:val="left"/>
        <w:rPr>
          <w:rFonts w:ascii="Times New Roman"/>
          <w:color w:val="000000"/>
          <w:sz w:val="29"/>
        </w:rPr>
      </w:pPr>
      <w:proofErr w:type="gramStart"/>
      <w:r>
        <w:rPr>
          <w:rFonts w:ascii="ERULTE+LMSans12-Oblique"/>
          <w:color w:val="000000"/>
          <w:spacing w:val="-6"/>
          <w:sz w:val="29"/>
        </w:rPr>
        <w:t>Tuteur</w:t>
      </w:r>
      <w:r>
        <w:rPr>
          <w:rFonts w:ascii="Times New Roman"/>
          <w:color w:val="000000"/>
          <w:spacing w:val="27"/>
          <w:sz w:val="29"/>
        </w:rPr>
        <w:t xml:space="preserve"> </w:t>
      </w:r>
      <w:r>
        <w:rPr>
          <w:rFonts w:ascii="ERULTE+LMSans12-Oblique"/>
          <w:color w:val="000000"/>
          <w:sz w:val="29"/>
        </w:rPr>
        <w:t>:</w:t>
      </w:r>
      <w:proofErr w:type="gramEnd"/>
      <w:r>
        <w:rPr>
          <w:rFonts w:ascii="Times New Roman"/>
          <w:color w:val="000000"/>
          <w:spacing w:val="28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Maillasson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4"/>
          <w:sz w:val="29"/>
        </w:rPr>
        <w:t>Mike</w:t>
      </w:r>
    </w:p>
    <w:p w14:paraId="1D199DC1" w14:textId="77777777" w:rsidR="000849E4" w:rsidRDefault="00C702A5">
      <w:pPr>
        <w:framePr w:w="5466" w:wrap="auto" w:hAnchor="text" w:x="3340" w:y="13045"/>
        <w:widowControl w:val="0"/>
        <w:autoSpaceDE w:val="0"/>
        <w:autoSpaceDN w:val="0"/>
        <w:spacing w:before="0" w:after="0" w:line="419" w:lineRule="exact"/>
        <w:ind w:left="331"/>
        <w:jc w:val="left"/>
        <w:rPr>
          <w:rFonts w:ascii="Times New Roman"/>
          <w:color w:val="000000"/>
          <w:sz w:val="29"/>
        </w:rPr>
      </w:pPr>
      <w:r>
        <w:rPr>
          <w:rFonts w:ascii="PWLMKN+LMSans12-Regular"/>
          <w:color w:val="000000"/>
          <w:spacing w:val="-1"/>
          <w:sz w:val="29"/>
        </w:rPr>
        <w:t>Rapport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soumis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9"/>
        </w:rPr>
        <w:t>d’après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les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exigence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de</w:t>
      </w:r>
    </w:p>
    <w:p w14:paraId="7AC5BC71" w14:textId="77777777" w:rsidR="000849E4" w:rsidRDefault="00C702A5">
      <w:pPr>
        <w:framePr w:w="5466" w:wrap="auto" w:hAnchor="text" w:x="3340" w:y="13045"/>
        <w:widowControl w:val="0"/>
        <w:autoSpaceDE w:val="0"/>
        <w:autoSpaceDN w:val="0"/>
        <w:spacing w:before="0" w:after="0" w:line="359" w:lineRule="exact"/>
        <w:ind w:left="879"/>
        <w:jc w:val="left"/>
        <w:rPr>
          <w:rFonts w:ascii="Times New Roman"/>
          <w:color w:val="000000"/>
          <w:sz w:val="29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9"/>
        </w:rPr>
        <w:t>l’Université</w:t>
      </w:r>
      <w:proofErr w:type="gramEnd"/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de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Nantes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dans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le</w:t>
      </w:r>
    </w:p>
    <w:p w14:paraId="0EDB3842" w14:textId="77777777" w:rsidR="000849E4" w:rsidRDefault="00C702A5">
      <w:pPr>
        <w:framePr w:w="5466" w:wrap="auto" w:hAnchor="text" w:x="3340" w:y="13045"/>
        <w:widowControl w:val="0"/>
        <w:autoSpaceDE w:val="0"/>
        <w:autoSpaceDN w:val="0"/>
        <w:spacing w:before="0" w:after="0" w:line="359" w:lineRule="exact"/>
        <w:jc w:val="left"/>
        <w:rPr>
          <w:rFonts w:ascii="Times New Roman"/>
          <w:color w:val="000000"/>
          <w:sz w:val="29"/>
        </w:rPr>
      </w:pPr>
      <w:r>
        <w:rPr>
          <w:rFonts w:ascii="PWLMKN+LMSans12-Regular"/>
          <w:color w:val="000000"/>
          <w:spacing w:val="-1"/>
          <w:sz w:val="29"/>
        </w:rPr>
        <w:t>Master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z w:val="29"/>
        </w:rPr>
        <w:t>1</w:t>
      </w:r>
      <w:r>
        <w:rPr>
          <w:rFonts w:ascii="Times New Roman"/>
          <w:color w:val="000000"/>
          <w:spacing w:val="20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de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PWLMKN+LMSans12-Regular"/>
          <w:color w:val="000000"/>
          <w:spacing w:val="-2"/>
          <w:sz w:val="29"/>
        </w:rPr>
        <w:t>Bio-informatique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Bio-statistique</w:t>
      </w:r>
    </w:p>
    <w:p w14:paraId="0B0A0389" w14:textId="77777777" w:rsidR="000849E4" w:rsidRDefault="00C702A5">
      <w:pPr>
        <w:framePr w:w="380" w:wrap="auto" w:hAnchor="text" w:x="5226" w:y="14790"/>
        <w:widowControl w:val="0"/>
        <w:autoSpaceDE w:val="0"/>
        <w:autoSpaceDN w:val="0"/>
        <w:spacing w:before="0" w:after="0" w:line="419" w:lineRule="exact"/>
        <w:jc w:val="left"/>
        <w:rPr>
          <w:rFonts w:ascii="Times New Roman"/>
          <w:color w:val="000000"/>
          <w:sz w:val="29"/>
        </w:rPr>
      </w:pPr>
      <w:r>
        <w:rPr>
          <w:rFonts w:ascii="PWLMKN+LMSans12-Regular"/>
          <w:color w:val="000000"/>
          <w:sz w:val="29"/>
        </w:rPr>
        <w:t>2</w:t>
      </w:r>
    </w:p>
    <w:p w14:paraId="1A366428" w14:textId="77777777" w:rsidR="000849E4" w:rsidRDefault="00C702A5">
      <w:pPr>
        <w:framePr w:w="1552" w:wrap="auto" w:hAnchor="text" w:x="5367" w:y="14790"/>
        <w:widowControl w:val="0"/>
        <w:autoSpaceDE w:val="0"/>
        <w:autoSpaceDN w:val="0"/>
        <w:spacing w:before="0" w:after="0" w:line="419" w:lineRule="exact"/>
        <w:jc w:val="left"/>
        <w:rPr>
          <w:rFonts w:ascii="Times New Roman"/>
          <w:color w:val="000000"/>
          <w:sz w:val="29"/>
        </w:rPr>
      </w:pPr>
      <w:proofErr w:type="gramStart"/>
      <w:r>
        <w:rPr>
          <w:rFonts w:ascii="PWLMKN+LMSans12-Regular"/>
          <w:color w:val="000000"/>
          <w:sz w:val="29"/>
        </w:rPr>
        <w:t>2</w:t>
      </w:r>
      <w:proofErr w:type="gramEnd"/>
      <w:r>
        <w:rPr>
          <w:rFonts w:ascii="Times New Roman"/>
          <w:color w:val="000000"/>
          <w:spacing w:val="20"/>
          <w:sz w:val="29"/>
        </w:rPr>
        <w:t xml:space="preserve"> </w:t>
      </w:r>
      <w:r>
        <w:rPr>
          <w:rFonts w:ascii="PWLMKN+LMSans12-Regular"/>
          <w:color w:val="000000"/>
          <w:spacing w:val="-2"/>
          <w:sz w:val="29"/>
        </w:rPr>
        <w:t>mai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PWLMKN+LMSans12-Regular"/>
          <w:color w:val="000000"/>
          <w:spacing w:val="-1"/>
          <w:sz w:val="29"/>
        </w:rPr>
        <w:t>2025</w:t>
      </w:r>
    </w:p>
    <w:p w14:paraId="33AD0DA7" w14:textId="705CCAC6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2336" behindDoc="1" locked="0" layoutInCell="1" allowOverlap="1" wp14:anchorId="181FD501" wp14:editId="2BE44CA3">
            <wp:simplePos x="0" y="0"/>
            <wp:positionH relativeFrom="page">
              <wp:posOffset>2507615</wp:posOffset>
            </wp:positionH>
            <wp:positionV relativeFrom="page">
              <wp:posOffset>890270</wp:posOffset>
            </wp:positionV>
            <wp:extent cx="2545080" cy="1621155"/>
            <wp:effectExtent l="0" t="0" r="7620" b="0"/>
            <wp:wrapNone/>
            <wp:docPr id="11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62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A5">
        <w:rPr>
          <w:rFonts w:ascii="Arial"/>
          <w:color w:val="FF0000"/>
          <w:sz w:val="2"/>
        </w:rPr>
        <w:br w:type="page"/>
      </w:r>
    </w:p>
    <w:p w14:paraId="10F17F36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1BA9EF4B" w14:textId="77777777" w:rsidR="000849E4" w:rsidRDefault="00C702A5">
      <w:pPr>
        <w:framePr w:w="1586" w:wrap="auto" w:hAnchor="text" w:x="5280" w:y="2925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2"/>
          <w:sz w:val="34"/>
        </w:rPr>
        <w:t>Abstract</w:t>
      </w:r>
    </w:p>
    <w:p w14:paraId="614DDE52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projet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s’inscrit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objectif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in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silico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d’inhibiteurs,</w:t>
      </w:r>
    </w:p>
    <w:p w14:paraId="0356D3F9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dirigés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contre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protéine-protéine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(iPP).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2"/>
          <w:sz w:val="24"/>
        </w:rPr>
        <w:t>spé-</w:t>
      </w:r>
    </w:p>
    <w:p w14:paraId="350EA550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ciﬁquement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travail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situe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amont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but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d’amener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création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</w:p>
    <w:p w14:paraId="0DE8CE33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programme</w:t>
      </w:r>
      <w:proofErr w:type="gramEnd"/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impliqués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iPP.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l’absence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</w:t>
      </w:r>
    </w:p>
    <w:p w14:paraId="373B2FBA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connus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proposons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stratégie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utiliser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générative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</w:p>
    <w:p w14:paraId="74A2CB0F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ERULTE+LMSans12-Oblique"/>
          <w:color w:val="000000"/>
          <w:spacing w:val="1"/>
          <w:sz w:val="24"/>
        </w:rPr>
        <w:t>autoencodeur</w:t>
      </w:r>
      <w:proofErr w:type="gramEnd"/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existant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première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d’extraire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consti-</w:t>
      </w:r>
    </w:p>
    <w:p w14:paraId="2454EC25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tuent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’point-chaud’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hotspot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Puis,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</w:p>
    <w:p w14:paraId="68F41E48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acides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créer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capable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ﬁxer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reliant</w:t>
      </w:r>
    </w:p>
    <w:p w14:paraId="783A9DFF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d’autres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appellerons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ici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-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ap-</w:t>
      </w:r>
    </w:p>
    <w:p w14:paraId="7BCC4AC6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puierons</w:t>
      </w:r>
      <w:proofErr w:type="gramEnd"/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Enamine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comprehensive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-.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</w:p>
    <w:p w14:paraId="675D99F8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but</w:t>
      </w:r>
      <w:proofErr w:type="gramEnd"/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conserver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géométrie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spatiale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latérales.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Par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suite,</w:t>
      </w:r>
    </w:p>
    <w:p w14:paraId="0CE8ABAB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une</w:t>
      </w:r>
      <w:proofErr w:type="gramEnd"/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vériﬁcation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automatisé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eﬀectué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trouver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meilleures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</w:t>
      </w:r>
    </w:p>
    <w:p w14:paraId="550E7A2A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proofErr w:type="gramEnd"/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parmi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cinquantaine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celle-ci.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</w:p>
    <w:p w14:paraId="27717C32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constituent</w:t>
      </w:r>
      <w:proofErr w:type="gramEnd"/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alors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d’entrée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1"/>
          <w:sz w:val="24"/>
        </w:rPr>
        <w:t>l’autoencodeur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apporter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modiﬁcations</w:t>
      </w:r>
    </w:p>
    <w:p w14:paraId="47B642F6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aléatoires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l’espoir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d’optimiser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encore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</w:p>
    <w:p w14:paraId="3633A512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connues</w:t>
      </w:r>
      <w:proofErr w:type="gramEnd"/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IL2/IL2Ralpha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USP7/Ubiquitine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comparaison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inhibiteurs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connus,</w:t>
      </w:r>
    </w:p>
    <w:p w14:paraId="765064E0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respectivement</w:t>
      </w:r>
      <w:proofErr w:type="gramEnd"/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FRH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EZF,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montrer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</w:p>
    <w:p w14:paraId="053ACE34" w14:textId="77777777" w:rsidR="000849E4" w:rsidRDefault="00C702A5">
      <w:pPr>
        <w:framePr w:w="9266" w:wrap="auto" w:hAnchor="text" w:x="1440" w:y="41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haute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aﬃnité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référence.</w:t>
      </w:r>
    </w:p>
    <w:p w14:paraId="3C0558DD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This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project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aimed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silico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generation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inhibitors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targe-</w:t>
      </w:r>
    </w:p>
    <w:p w14:paraId="342EE410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ting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speciﬁc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protein,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protein-protein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(PPI).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More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speciﬁcally,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this</w:t>
      </w:r>
    </w:p>
    <w:p w14:paraId="05F0021F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5"/>
          <w:sz w:val="24"/>
        </w:rPr>
        <w:t>work</w:t>
      </w:r>
      <w:proofErr w:type="gramEnd"/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positioned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upstream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aims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create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that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</w:p>
    <w:p w14:paraId="638E1D9A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amino</w:t>
      </w:r>
      <w:proofErr w:type="gramEnd"/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involved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PPI.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absence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known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we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propose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generation</w:t>
      </w:r>
    </w:p>
    <w:p w14:paraId="5E127B94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strategy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that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leverages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generative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capability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existing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autoencoder.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ﬁrst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step</w:t>
      </w:r>
    </w:p>
    <w:p w14:paraId="061BC66B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involved</w:t>
      </w:r>
      <w:proofErr w:type="gramEnd"/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extracting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side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chains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that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form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"hotspot"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interaction.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Then,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based</w:t>
      </w:r>
    </w:p>
    <w:p w14:paraId="7297AEB1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on</w:t>
      </w:r>
      <w:proofErr w:type="gramEnd"/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side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chains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these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amino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acids,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we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generated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pseudo-molecule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capable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bin-</w:t>
      </w:r>
    </w:p>
    <w:p w14:paraId="4015A281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ding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target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protein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by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connecting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side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chains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additional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referred</w:t>
      </w:r>
    </w:p>
    <w:p w14:paraId="1907FF6A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to</w:t>
      </w:r>
      <w:proofErr w:type="gramEnd"/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here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linkers—speciﬁcally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sourced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from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Enamine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comprehensive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pacing w:val="-5"/>
          <w:sz w:val="24"/>
        </w:rPr>
        <w:t>library.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This</w:t>
      </w:r>
    </w:p>
    <w:p w14:paraId="62DE4319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linking</w:t>
      </w:r>
      <w:proofErr w:type="gramEnd"/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process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intended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preserve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original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spatial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geometry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between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side</w:t>
      </w:r>
    </w:p>
    <w:p w14:paraId="03C0FBC4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chains</w:t>
      </w:r>
      <w:proofErr w:type="gramEnd"/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Subsequently,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automated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veriﬁcation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proofErr w:type="gramStart"/>
      <w:r>
        <w:rPr>
          <w:rFonts w:ascii="PWLMKN+LMSans12-Regular"/>
          <w:color w:val="000000"/>
          <w:spacing w:val="-4"/>
          <w:sz w:val="24"/>
        </w:rPr>
        <w:t>was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performed</w:t>
      </w:r>
      <w:proofErr w:type="gram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identify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best</w:t>
      </w:r>
    </w:p>
    <w:p w14:paraId="1D872DFA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pseudo-molecules</w:t>
      </w:r>
      <w:proofErr w:type="gram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among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around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ﬁfty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candidates.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pseudo-molecules</w:t>
      </w:r>
    </w:p>
    <w:p w14:paraId="65FB83E5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then</w:t>
      </w:r>
      <w:proofErr w:type="gramEnd"/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serve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input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for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autoencoder,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which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introduces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random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modiﬁcations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hope</w:t>
      </w:r>
    </w:p>
    <w:p w14:paraId="7CFFCB3E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of</w:t>
      </w:r>
      <w:proofErr w:type="gramEnd"/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further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optimizing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molecule.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results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known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interactions—IL2/IL2Ralpha</w:t>
      </w:r>
    </w:p>
    <w:p w14:paraId="7C250EAB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and</w:t>
      </w:r>
      <w:proofErr w:type="gramEnd"/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USP7/Ubiquitin—compared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with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known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inhibitors,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FRH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EZF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respectively,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de-</w:t>
      </w:r>
    </w:p>
    <w:p w14:paraId="34B0ADC8" w14:textId="77777777" w:rsidR="000849E4" w:rsidRDefault="00C702A5">
      <w:pPr>
        <w:framePr w:w="9266" w:wrap="auto" w:hAnchor="text" w:x="1440" w:y="96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monstrated</w:t>
      </w:r>
      <w:proofErr w:type="gram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molecules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with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higher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binding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aﬃnity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reference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ligands.</w:t>
      </w:r>
    </w:p>
    <w:p w14:paraId="7907AEA4" w14:textId="77777777" w:rsidR="000849E4" w:rsidRDefault="00C702A5">
      <w:pPr>
        <w:framePr w:w="8787" w:wrap="auto" w:hAnchor="text" w:x="1440" w:y="1452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z w:val="24"/>
        </w:rPr>
        <w:t>Mots-</w:t>
      </w:r>
      <w:proofErr w:type="gramStart"/>
      <w:r>
        <w:rPr>
          <w:rFonts w:ascii="LRIOAD+LMSans10-Bold" w:hAnsi="LRIOAD+LMSans10-Bold" w:cs="LRIOAD+LMSans10-Bold"/>
          <w:color w:val="000000"/>
          <w:sz w:val="24"/>
        </w:rPr>
        <w:t>clés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Bio-informatique,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Inhibiteur,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Protéines,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autoencodeur,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novo</w:t>
      </w:r>
    </w:p>
    <w:p w14:paraId="36C3B361" w14:textId="77777777" w:rsidR="000849E4" w:rsidRDefault="00C702A5">
      <w:pPr>
        <w:framePr w:w="4078" w:wrap="auto" w:hAnchor="text" w:x="1440" w:y="1510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total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gramStart"/>
      <w:r>
        <w:rPr>
          <w:rFonts w:ascii="LRIOAD+LMSans10-Bold"/>
          <w:color w:val="000000"/>
          <w:sz w:val="24"/>
        </w:rPr>
        <w:t>mots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832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mots.</w:t>
      </w:r>
    </w:p>
    <w:p w14:paraId="0CC55600" w14:textId="77777777" w:rsidR="000849E4" w:rsidRDefault="00C702A5">
      <w:pPr>
        <w:framePr w:w="295" w:wrap="auto" w:hAnchor="text" w:x="5925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</w:t>
      </w:r>
      <w:proofErr w:type="gramEnd"/>
    </w:p>
    <w:p w14:paraId="0980F59A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35ABFE1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B7FF7A6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374C7E23" w14:textId="77777777" w:rsidR="000849E4" w:rsidRDefault="00C702A5">
      <w:pPr>
        <w:framePr w:w="2644" w:wrap="auto" w:hAnchor="text" w:x="4750" w:y="2965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2"/>
          <w:sz w:val="34"/>
        </w:rPr>
        <w:t>Remerciements</w:t>
      </w:r>
    </w:p>
    <w:p w14:paraId="0C8FCE99" w14:textId="77777777" w:rsidR="000849E4" w:rsidRDefault="00C702A5">
      <w:pPr>
        <w:framePr w:w="9266" w:wrap="auto" w:hAnchor="text" w:x="1440" w:y="416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Je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tiens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d’abord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remercier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chaleureusement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MAILLASSON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LRIOAD+LMSans10-Bold"/>
          <w:color w:val="000000"/>
          <w:spacing w:val="-2"/>
          <w:sz w:val="24"/>
        </w:rPr>
        <w:t>Mike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mon</w:t>
      </w:r>
      <w:proofErr w:type="gramEnd"/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tuteur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03F57ACF" w14:textId="77777777" w:rsidR="000849E4" w:rsidRDefault="00C702A5">
      <w:pPr>
        <w:framePr w:w="9266" w:wrap="auto" w:hAnchor="text" w:x="1440" w:y="416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stage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encadrement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bienveillant,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disponibilité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conseils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précieux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long</w:t>
      </w:r>
    </w:p>
    <w:p w14:paraId="7B7505A7" w14:textId="77777777" w:rsidR="000849E4" w:rsidRDefault="00C702A5">
      <w:pPr>
        <w:framePr w:w="9266" w:wrap="auto" w:hAnchor="text" w:x="1440" w:y="416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projet.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soutien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constant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retours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constructifs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essentiels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progression</w:t>
      </w:r>
    </w:p>
    <w:p w14:paraId="5366C92F" w14:textId="77777777" w:rsidR="000849E4" w:rsidRDefault="00C702A5">
      <w:pPr>
        <w:framePr w:w="9266" w:wrap="auto" w:hAnchor="text" w:x="1440" w:y="416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travail.</w:t>
      </w:r>
    </w:p>
    <w:p w14:paraId="2940F11C" w14:textId="77777777" w:rsidR="000849E4" w:rsidRDefault="00C702A5">
      <w:pPr>
        <w:framePr w:w="9265" w:wrap="auto" w:hAnchor="text" w:x="1440" w:y="5610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Je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remercie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également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GUITTENY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LRIOAD+LMSans10-Bold"/>
          <w:color w:val="000000"/>
          <w:spacing w:val="-2"/>
          <w:sz w:val="24"/>
        </w:rPr>
        <w:t>Sarah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co-stagiaire,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j’ai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eu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plaisir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3B6E7B44" w14:textId="77777777" w:rsidR="000849E4" w:rsidRDefault="00C702A5">
      <w:pPr>
        <w:framePr w:w="9265" w:wrap="auto" w:hAnchor="text" w:x="1440" w:y="56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collaborer</w:t>
      </w:r>
      <w:proofErr w:type="gramEnd"/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long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l’année.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échanges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réguliers,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tant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scientiﬁque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</w:p>
    <w:p w14:paraId="187BAD1B" w14:textId="77777777" w:rsidR="000849E4" w:rsidRDefault="00C702A5">
      <w:pPr>
        <w:framePr w:w="9265" w:wrap="auto" w:hAnchor="text" w:x="1440" w:y="56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technique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enrichi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projets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respectifs,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dont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thématiques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complétaient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5BACB0A2" w14:textId="77777777" w:rsidR="000849E4" w:rsidRDefault="00C702A5">
      <w:pPr>
        <w:framePr w:w="9265" w:wrap="auto" w:hAnchor="text" w:x="1440" w:y="56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manière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naturelle.</w:t>
      </w:r>
    </w:p>
    <w:p w14:paraId="0B01302A" w14:textId="77777777" w:rsidR="000849E4" w:rsidRDefault="00C702A5">
      <w:pPr>
        <w:framePr w:w="9266" w:wrap="auto" w:hAnchor="text" w:x="1440" w:y="7054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Je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souhaite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exprimer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reconnaissance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MORTIER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LRIOAD+LMSans10-Bold"/>
          <w:color w:val="000000"/>
          <w:spacing w:val="-2"/>
          <w:sz w:val="24"/>
        </w:rPr>
        <w:t>Erwan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responsable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scientiﬁque</w:t>
      </w:r>
    </w:p>
    <w:p w14:paraId="47A171A8" w14:textId="77777777" w:rsidR="000849E4" w:rsidRDefault="00C702A5">
      <w:pPr>
        <w:framePr w:w="9266" w:wrap="auto" w:hAnchor="text" w:x="1440" w:y="705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du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projet,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sourire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compréhension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preuve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lorsque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rencontrions</w:t>
      </w:r>
    </w:p>
    <w:p w14:paraId="17920EEE" w14:textId="77777777" w:rsidR="000849E4" w:rsidRDefault="00C702A5">
      <w:pPr>
        <w:framePr w:w="9266" w:wrap="auto" w:hAnchor="text" w:x="1440" w:y="705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diﬃcultés.</w:t>
      </w:r>
    </w:p>
    <w:p w14:paraId="59536C38" w14:textId="77777777" w:rsidR="000849E4" w:rsidRDefault="00C702A5">
      <w:pPr>
        <w:framePr w:w="9266" w:wrap="auto" w:hAnchor="text" w:x="1440" w:y="8210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grand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merci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aussi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QUEMENER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Agnès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spécialiste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modélisation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moléculaire,</w:t>
      </w:r>
    </w:p>
    <w:p w14:paraId="706B7D2D" w14:textId="77777777" w:rsidR="000849E4" w:rsidRDefault="00C702A5">
      <w:pPr>
        <w:framePr w:w="9266" w:wrap="auto" w:hAnchor="text" w:x="1440" w:y="82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2"/>
          <w:sz w:val="24"/>
        </w:rPr>
        <w:t>pour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temps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qu’elle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m’a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consacré,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particulier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l’utilisation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logiciel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Discovery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Stu-</w:t>
      </w:r>
    </w:p>
    <w:p w14:paraId="66AE2992" w14:textId="77777777" w:rsidR="000849E4" w:rsidRDefault="00C702A5">
      <w:pPr>
        <w:framePr w:w="9266" w:wrap="auto" w:hAnchor="text" w:x="1440" w:y="82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ERULTE+LMSans12-Oblique"/>
          <w:color w:val="000000"/>
          <w:sz w:val="24"/>
        </w:rPr>
        <w:t>dio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explications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toujours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claires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pédagogiques.</w:t>
      </w:r>
    </w:p>
    <w:p w14:paraId="427DBA8D" w14:textId="77777777" w:rsidR="000849E4" w:rsidRDefault="00C702A5">
      <w:pPr>
        <w:framePr w:w="9265" w:wrap="auto" w:hAnchor="text" w:x="1440" w:y="936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Enﬁn,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je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remercie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l’ensemble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l’équipe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12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accueil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chaleureux</w:t>
      </w:r>
      <w:r>
        <w:rPr>
          <w:rFonts w:ascii="Times New Roman"/>
          <w:color w:val="000000"/>
          <w:spacing w:val="4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bonne</w:t>
      </w:r>
    </w:p>
    <w:p w14:paraId="6C6A9E5E" w14:textId="77777777" w:rsidR="000849E4" w:rsidRDefault="00C702A5">
      <w:pPr>
        <w:framePr w:w="9265" w:wrap="auto" w:hAnchor="text" w:x="1440" w:y="936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humeur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quotidien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Pierre,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-5"/>
          <w:sz w:val="24"/>
        </w:rPr>
        <w:t>Coraly,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Agath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Nina,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merci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vos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échanges,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vos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conseils,</w:t>
      </w:r>
    </w:p>
    <w:p w14:paraId="514A729C" w14:textId="77777777" w:rsidR="000849E4" w:rsidRDefault="00C702A5">
      <w:pPr>
        <w:framePr w:w="9265" w:wrap="auto" w:hAnchor="text" w:x="1440" w:y="936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l’ambiance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agréable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régné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long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stage.</w:t>
      </w:r>
    </w:p>
    <w:p w14:paraId="301BAB41" w14:textId="77777777" w:rsidR="000849E4" w:rsidRDefault="00C702A5">
      <w:pPr>
        <w:framePr w:w="350" w:wrap="auto" w:hAnchor="text" w:x="5898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ii</w:t>
      </w:r>
      <w:proofErr w:type="gramEnd"/>
    </w:p>
    <w:p w14:paraId="3085BBA0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57BA8E4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40AFC68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748209DB" w14:textId="77777777" w:rsidR="000849E4" w:rsidRDefault="00C702A5">
      <w:pPr>
        <w:framePr w:w="4498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11"/>
          <w:sz w:val="50"/>
        </w:rPr>
        <w:t>Table</w:t>
      </w:r>
      <w:r>
        <w:rPr>
          <w:rFonts w:ascii="Times New Roman"/>
          <w:color w:val="000000"/>
          <w:spacing w:val="66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des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matières</w:t>
      </w:r>
    </w:p>
    <w:p w14:paraId="3BC0FBDD" w14:textId="77777777" w:rsidR="000849E4" w:rsidRDefault="00C702A5">
      <w:pPr>
        <w:framePr w:w="2211" w:wrap="auto" w:hAnchor="text" w:x="1440" w:y="430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6" w:history="1">
        <w:r>
          <w:rPr>
            <w:rFonts w:ascii="LRIOAD+LMSans10-Bold"/>
            <w:color w:val="0000FF"/>
            <w:spacing w:val="-6"/>
            <w:sz w:val="24"/>
          </w:rPr>
          <w:t>Table</w:t>
        </w:r>
      </w:hyperlink>
      <w:hyperlink w:anchor="br6" w:history="1">
        <w:r>
          <w:rPr>
            <w:rFonts w:ascii="Times New Roman"/>
            <w:color w:val="0000FF"/>
            <w:spacing w:val="33"/>
            <w:sz w:val="24"/>
          </w:rPr>
          <w:t xml:space="preserve"> </w:t>
        </w:r>
      </w:hyperlink>
      <w:hyperlink w:anchor="br6" w:history="1">
        <w:r>
          <w:rPr>
            <w:rFonts w:ascii="LRIOAD+LMSans10-Bold"/>
            <w:color w:val="0000FF"/>
            <w:sz w:val="24"/>
          </w:rPr>
          <w:t>des</w:t>
        </w:r>
      </w:hyperlink>
      <w:hyperlink w:anchor="br6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6" w:history="1">
        <w:r>
          <w:rPr>
            <w:rFonts w:ascii="LRIOAD+LMSans10-Bold" w:hAnsi="LRIOAD+LMSans10-Bold" w:cs="LRIOAD+LMSans10-Bold"/>
            <w:color w:val="0000FF"/>
            <w:sz w:val="24"/>
          </w:rPr>
          <w:t>ﬁgures</w:t>
        </w:r>
      </w:hyperlink>
    </w:p>
    <w:p w14:paraId="758B16F0" w14:textId="77777777" w:rsidR="000849E4" w:rsidRDefault="00C702A5">
      <w:pPr>
        <w:framePr w:w="2211" w:wrap="auto" w:hAnchor="text" w:x="1440" w:y="4304"/>
        <w:widowControl w:val="0"/>
        <w:autoSpaceDE w:val="0"/>
        <w:autoSpaceDN w:val="0"/>
        <w:spacing w:before="181" w:after="0" w:line="342" w:lineRule="exact"/>
        <w:jc w:val="left"/>
        <w:rPr>
          <w:rFonts w:ascii="Times New Roman"/>
          <w:color w:val="000000"/>
          <w:sz w:val="24"/>
        </w:rPr>
      </w:pPr>
      <w:hyperlink w:anchor="br7" w:history="1">
        <w:r>
          <w:rPr>
            <w:rFonts w:ascii="LRIOAD+LMSans10-Bold"/>
            <w:color w:val="0000FF"/>
            <w:sz w:val="24"/>
          </w:rPr>
          <w:t>Liste</w:t>
        </w:r>
      </w:hyperlink>
      <w:hyperlink w:anchor="br7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7" w:history="1">
        <w:r>
          <w:rPr>
            <w:rFonts w:ascii="LRIOAD+LMSans10-Bold"/>
            <w:color w:val="0000FF"/>
            <w:sz w:val="24"/>
          </w:rPr>
          <w:t>des</w:t>
        </w:r>
      </w:hyperlink>
      <w:hyperlink w:anchor="br7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7" w:history="1">
        <w:r>
          <w:rPr>
            <w:rFonts w:ascii="LRIOAD+LMSans10-Bold"/>
            <w:color w:val="0000FF"/>
            <w:sz w:val="24"/>
          </w:rPr>
          <w:t>tableaux</w:t>
        </w:r>
      </w:hyperlink>
    </w:p>
    <w:p w14:paraId="73FBE43A" w14:textId="77777777" w:rsidR="000849E4" w:rsidRDefault="00C702A5">
      <w:pPr>
        <w:framePr w:w="360" w:wrap="auto" w:hAnchor="text" w:x="10346" w:y="430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v</w:t>
      </w:r>
      <w:proofErr w:type="gramEnd"/>
    </w:p>
    <w:p w14:paraId="216F8CC5" w14:textId="77777777" w:rsidR="000849E4" w:rsidRDefault="00C702A5">
      <w:pPr>
        <w:framePr w:w="421" w:wrap="auto" w:hAnchor="text" w:x="10285" w:y="4827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vi</w:t>
      </w:r>
      <w:proofErr w:type="gramEnd"/>
    </w:p>
    <w:p w14:paraId="4F78133E" w14:textId="77777777" w:rsidR="000849E4" w:rsidRDefault="00C702A5">
      <w:pPr>
        <w:framePr w:w="372" w:wrap="auto" w:hAnchor="text" w:x="1440" w:y="5350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LRIOAD+LMSans10-Bold"/>
            <w:color w:val="0000FF"/>
            <w:sz w:val="24"/>
          </w:rPr>
          <w:t>1</w:t>
        </w:r>
      </w:hyperlink>
    </w:p>
    <w:p w14:paraId="4C871BC5" w14:textId="77777777" w:rsidR="000849E4" w:rsidRDefault="00C702A5">
      <w:pPr>
        <w:framePr w:w="2971" w:wrap="auto" w:hAnchor="text" w:x="1791" w:y="5350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LRIOAD+LMSans10-Bold"/>
            <w:color w:val="0000FF"/>
            <w:sz w:val="24"/>
          </w:rPr>
          <w:t>Introduction</w:t>
        </w:r>
      </w:hyperlink>
      <w:hyperlink w:anchor="br9" w:history="1">
        <w:r>
          <w:rPr>
            <w:rFonts w:ascii="Times New Roman"/>
            <w:color w:val="0000FF"/>
            <w:spacing w:val="27"/>
            <w:sz w:val="24"/>
          </w:rPr>
          <w:t xml:space="preserve"> </w:t>
        </w:r>
      </w:hyperlink>
      <w:hyperlink w:anchor="br9" w:history="1">
        <w:proofErr w:type="gramStart"/>
        <w:r>
          <w:rPr>
            <w:rFonts w:ascii="LRIOAD+LMSans10-Bold"/>
            <w:color w:val="0000FF"/>
            <w:sz w:val="24"/>
          </w:rPr>
          <w:t>et</w:t>
        </w:r>
        <w:proofErr w:type="gramEnd"/>
      </w:hyperlink>
      <w:hyperlink w:anchor="br9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9" w:history="1">
        <w:r>
          <w:rPr>
            <w:rFonts w:ascii="LRIOAD+LMSans10-Bold"/>
            <w:color w:val="0000FF"/>
            <w:sz w:val="24"/>
          </w:rPr>
          <w:t>Contexte</w:t>
        </w:r>
      </w:hyperlink>
    </w:p>
    <w:p w14:paraId="76414422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</w:t>
      </w:r>
    </w:p>
    <w:p w14:paraId="40DFB7F3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61A0B8D2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6DDF3E6E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286B029D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2C50163B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17719D11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7CA36186" w14:textId="77777777" w:rsidR="000849E4" w:rsidRDefault="00C702A5">
      <w:pPr>
        <w:framePr w:w="372" w:wrap="auto" w:hAnchor="text" w:x="10334" w:y="53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22E15568" w14:textId="77777777" w:rsidR="000849E4" w:rsidRDefault="00C702A5">
      <w:pPr>
        <w:framePr w:w="357" w:wrap="auto" w:hAnchor="text" w:x="1791" w:y="563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399636D8" w14:textId="77777777" w:rsidR="000849E4" w:rsidRDefault="00C702A5">
      <w:pPr>
        <w:framePr w:w="357" w:wrap="auto" w:hAnchor="text" w:x="1791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52C2E1EC" w14:textId="77777777" w:rsidR="000849E4" w:rsidRDefault="00C702A5">
      <w:pPr>
        <w:framePr w:w="357" w:wrap="auto" w:hAnchor="text" w:x="1791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1961F254" w14:textId="77777777" w:rsidR="000849E4" w:rsidRDefault="00C702A5">
      <w:pPr>
        <w:framePr w:w="357" w:wrap="auto" w:hAnchor="text" w:x="1791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5D9A40F4" w14:textId="77777777" w:rsidR="000849E4" w:rsidRDefault="00C702A5">
      <w:pPr>
        <w:framePr w:w="357" w:wrap="auto" w:hAnchor="text" w:x="1791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01BAB293" w14:textId="77777777" w:rsidR="000849E4" w:rsidRDefault="00C702A5">
      <w:pPr>
        <w:framePr w:w="8203" w:wrap="auto" w:hAnchor="text" w:x="1908" w:y="563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Vision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globale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du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pacing w:val="-2"/>
            <w:sz w:val="24"/>
          </w:rPr>
          <w:t>projet</w:t>
        </w:r>
      </w:hyperlink>
      <w:hyperlink w:anchor="br9" w:history="1">
        <w:r>
          <w:rPr>
            <w:rFonts w:ascii="Times New Roman"/>
            <w:color w:val="0000FF"/>
            <w:spacing w:val="127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2617463" w14:textId="77777777" w:rsidR="000849E4" w:rsidRDefault="00C702A5">
      <w:pPr>
        <w:framePr w:w="8203" w:wrap="auto" w:hAnchor="text" w:x="1908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Contexte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environnement</w:t>
        </w:r>
      </w:hyperlink>
      <w:hyperlink w:anchor="br9" w:history="1">
        <w:r>
          <w:rPr>
            <w:rFonts w:ascii="Times New Roman"/>
            <w:color w:val="0000FF"/>
            <w:spacing w:val="165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1FBAE2A5" w14:textId="77777777" w:rsidR="000849E4" w:rsidRDefault="00C702A5">
      <w:pPr>
        <w:framePr w:w="8203" w:wrap="auto" w:hAnchor="text" w:x="1908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.3</w:t>
        </w:r>
      </w:hyperlink>
      <w:hyperlink w:anchor="br10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0" w:history="1">
        <w:r>
          <w:rPr>
            <w:rFonts w:ascii="PWLMKN+LMSans12-Regular" w:hAnsi="PWLMKN+LMSans12-Regular" w:cs="PWLMKN+LMSans12-Regular"/>
            <w:color w:val="0000FF"/>
            <w:sz w:val="24"/>
          </w:rPr>
          <w:t>Problématique</w:t>
        </w:r>
      </w:hyperlink>
      <w:hyperlink w:anchor="br10" w:history="1">
        <w:r>
          <w:rPr>
            <w:rFonts w:ascii="Times New Roman"/>
            <w:color w:val="0000FF"/>
            <w:spacing w:val="104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5F9594E7" w14:textId="77777777" w:rsidR="000849E4" w:rsidRDefault="00C702A5">
      <w:pPr>
        <w:framePr w:w="8203" w:wrap="auto" w:hAnchor="text" w:x="1908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.4</w:t>
        </w:r>
      </w:hyperlink>
      <w:hyperlink w:anchor="br10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0" w:history="1">
        <w:r>
          <w:rPr>
            <w:rFonts w:ascii="PWLMKN+LMSans12-Regular"/>
            <w:color w:val="0000FF"/>
            <w:sz w:val="24"/>
          </w:rPr>
          <w:t>Objectif</w:t>
        </w:r>
      </w:hyperlink>
      <w:hyperlink w:anchor="br1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0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1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0" w:history="1">
        <w:r>
          <w:rPr>
            <w:rFonts w:ascii="PWLMKN+LMSans12-Regular" w:hAnsi="PWLMKN+LMSans12-Regular" w:cs="PWLMKN+LMSans12-Regular"/>
            <w:color w:val="0000FF"/>
            <w:sz w:val="24"/>
          </w:rPr>
          <w:t>tâches</w:t>
        </w:r>
      </w:hyperlink>
      <w:hyperlink w:anchor="br10" w:history="1">
        <w:r>
          <w:rPr>
            <w:rFonts w:ascii="Times New Roman"/>
            <w:color w:val="0000FF"/>
            <w:spacing w:val="146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87E4E45" w14:textId="77777777" w:rsidR="000849E4" w:rsidRDefault="00C702A5">
      <w:pPr>
        <w:framePr w:w="8203" w:wrap="auto" w:hAnchor="text" w:x="1908" w:y="563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0" w:history="1">
        <w:r>
          <w:rPr>
            <w:rFonts w:ascii="PWLMKN+LMSans12-Regular"/>
            <w:color w:val="0000FF"/>
            <w:sz w:val="24"/>
          </w:rPr>
          <w:t>.5</w:t>
        </w:r>
      </w:hyperlink>
      <w:hyperlink w:anchor="br10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0" w:history="1">
        <w:r>
          <w:rPr>
            <w:rFonts w:ascii="PWLMKN+LMSans12-Regular"/>
            <w:color w:val="0000FF"/>
            <w:sz w:val="24"/>
          </w:rPr>
          <w:t>Solutions</w:t>
        </w:r>
      </w:hyperlink>
      <w:hyperlink w:anchor="br1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0" w:history="1">
        <w:r>
          <w:rPr>
            <w:rFonts w:ascii="PWLMKN+LMSans12-Regular" w:hAnsi="PWLMKN+LMSans12-Regular" w:cs="PWLMKN+LMSans12-Regular"/>
            <w:color w:val="0000FF"/>
            <w:sz w:val="24"/>
          </w:rPr>
          <w:t>envisagées</w:t>
        </w:r>
      </w:hyperlink>
      <w:hyperlink w:anchor="br10" w:history="1">
        <w:r>
          <w:rPr>
            <w:rFonts w:ascii="Times New Roman"/>
            <w:color w:val="0000FF"/>
            <w:spacing w:val="94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08D5334" w14:textId="77777777" w:rsidR="000849E4" w:rsidRDefault="00C702A5">
      <w:pPr>
        <w:framePr w:w="357" w:wrap="auto" w:hAnchor="text" w:x="2330" w:y="70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1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78BDDD2F" w14:textId="77777777" w:rsidR="000849E4" w:rsidRDefault="00C702A5">
      <w:pPr>
        <w:framePr w:w="357" w:wrap="auto" w:hAnchor="text" w:x="2330" w:y="70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1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26DB5879" w14:textId="77777777" w:rsidR="000849E4" w:rsidRDefault="00C702A5">
      <w:pPr>
        <w:framePr w:w="7664" w:wrap="auto" w:hAnchor="text" w:x="2447" w:y="70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1" w:history="1">
        <w:r>
          <w:rPr>
            <w:rFonts w:ascii="PWLMKN+LMSans12-Regular"/>
            <w:color w:val="0000FF"/>
            <w:sz w:val="24"/>
          </w:rPr>
          <w:t>.5.1</w:t>
        </w:r>
      </w:hyperlink>
      <w:hyperlink w:anchor="br11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Approche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pacing w:val="-4"/>
            <w:sz w:val="24"/>
          </w:rPr>
          <w:t>pa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r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deep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pacing w:val="-1"/>
            <w:sz w:val="24"/>
          </w:rPr>
          <w:t>learning</w:t>
        </w:r>
      </w:hyperlink>
      <w:hyperlink w:anchor="br11" w:history="1">
        <w:r>
          <w:rPr>
            <w:rFonts w:ascii="Times New Roman"/>
            <w:color w:val="0000FF"/>
            <w:spacing w:val="128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47DDF24C" w14:textId="77777777" w:rsidR="000849E4" w:rsidRDefault="00C702A5">
      <w:pPr>
        <w:framePr w:w="7664" w:wrap="auto" w:hAnchor="text" w:x="2447" w:y="70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1" w:history="1">
        <w:proofErr w:type="gramStart"/>
        <w:r>
          <w:rPr>
            <w:rFonts w:ascii="PWLMKN+LMSans12-Regular"/>
            <w:color w:val="0000FF"/>
            <w:sz w:val="24"/>
          </w:rPr>
          <w:t>.5.2</w:t>
        </w:r>
      </w:hyperlink>
      <w:hyperlink w:anchor="br11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Utilisation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 w:hAnsi="PWLMKN+LMSans12-Regular" w:cs="PWLMKN+LMSans12-Regular"/>
            <w:color w:val="0000FF"/>
            <w:sz w:val="24"/>
          </w:rPr>
          <w:t>d’une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banque</w:t>
        </w:r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de</w:t>
        </w:r>
        <w:proofErr w:type="gramEnd"/>
      </w:hyperlink>
      <w:hyperlink w:anchor="br1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1" w:history="1">
        <w:r>
          <w:rPr>
            <w:rFonts w:ascii="PWLMKN+LMSans12-Regular"/>
            <w:color w:val="0000FF"/>
            <w:sz w:val="24"/>
          </w:rPr>
          <w:t>fragments</w:t>
        </w:r>
      </w:hyperlink>
      <w:hyperlink w:anchor="br11" w:history="1">
        <w:r>
          <w:rPr>
            <w:rFonts w:ascii="Times New Roman"/>
            <w:color w:val="0000FF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28A52D5F" w14:textId="77777777" w:rsidR="000849E4" w:rsidRDefault="00C702A5">
      <w:pPr>
        <w:framePr w:w="372" w:wrap="auto" w:hAnchor="text" w:x="1440" w:y="7896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LRIOAD+LMSans10-Bold"/>
            <w:color w:val="0000FF"/>
            <w:sz w:val="24"/>
          </w:rPr>
          <w:t>2</w:t>
        </w:r>
      </w:hyperlink>
    </w:p>
    <w:p w14:paraId="63CA4E3B" w14:textId="77777777" w:rsidR="000849E4" w:rsidRDefault="00C702A5">
      <w:pPr>
        <w:framePr w:w="372" w:wrap="auto" w:hAnchor="text" w:x="1440" w:y="7896"/>
        <w:widowControl w:val="0"/>
        <w:autoSpaceDE w:val="0"/>
        <w:autoSpaceDN w:val="0"/>
        <w:spacing w:before="759" w:after="0" w:line="342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LRIOAD+LMSans10-Bold"/>
            <w:color w:val="0000FF"/>
            <w:sz w:val="24"/>
          </w:rPr>
          <w:t>3</w:t>
        </w:r>
      </w:hyperlink>
    </w:p>
    <w:p w14:paraId="63281A87" w14:textId="77777777" w:rsidR="000849E4" w:rsidRDefault="00C702A5">
      <w:pPr>
        <w:framePr w:w="3885" w:wrap="auto" w:hAnchor="text" w:x="1791" w:y="7896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LRIOAD+LMSans10-Bold"/>
            <w:color w:val="0000FF"/>
            <w:sz w:val="24"/>
          </w:rPr>
          <w:t>Extraction</w:t>
        </w:r>
      </w:hyperlink>
      <w:hyperlink w:anchor="br12" w:history="1">
        <w:r>
          <w:rPr>
            <w:rFonts w:ascii="Times New Roman"/>
            <w:color w:val="0000FF"/>
            <w:spacing w:val="27"/>
            <w:sz w:val="24"/>
          </w:rPr>
          <w:t xml:space="preserve"> </w:t>
        </w:r>
      </w:hyperlink>
      <w:hyperlink w:anchor="br12" w:history="1">
        <w:r>
          <w:rPr>
            <w:rFonts w:ascii="LRIOAD+LMSans10-Bold"/>
            <w:color w:val="0000FF"/>
            <w:sz w:val="24"/>
          </w:rPr>
          <w:t>des</w:t>
        </w:r>
      </w:hyperlink>
      <w:hyperlink w:anchor="br12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2" w:history="1">
        <w:r>
          <w:rPr>
            <w:rFonts w:ascii="LRIOAD+LMSans10-Bold"/>
            <w:color w:val="0000FF"/>
            <w:sz w:val="24"/>
          </w:rPr>
          <w:t>acides</w:t>
        </w:r>
      </w:hyperlink>
      <w:hyperlink w:anchor="br12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2" w:history="1">
        <w:r>
          <w:rPr>
            <w:rFonts w:ascii="LRIOAD+LMSans10-Bold" w:hAnsi="LRIOAD+LMSans10-Bold" w:cs="LRIOAD+LMSans10-Bold"/>
            <w:color w:val="0000FF"/>
            <w:sz w:val="24"/>
          </w:rPr>
          <w:t>aminés</w:t>
        </w:r>
      </w:hyperlink>
      <w:hyperlink w:anchor="br12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2" w:history="1">
        <w:r>
          <w:rPr>
            <w:rFonts w:ascii="LRIOAD+LMSans10-Bold" w:hAnsi="LRIOAD+LMSans10-Bold" w:cs="LRIOAD+LMSans10-Bold"/>
            <w:color w:val="0000FF"/>
            <w:sz w:val="24"/>
          </w:rPr>
          <w:t>clés</w:t>
        </w:r>
      </w:hyperlink>
    </w:p>
    <w:p w14:paraId="148E98DE" w14:textId="77777777" w:rsidR="000849E4" w:rsidRDefault="00C702A5">
      <w:pPr>
        <w:framePr w:w="372" w:wrap="auto" w:hAnchor="text" w:x="10334" w:y="7896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4</w:t>
      </w:r>
    </w:p>
    <w:p w14:paraId="3D8B3EBC" w14:textId="77777777" w:rsidR="000849E4" w:rsidRDefault="00C702A5">
      <w:pPr>
        <w:framePr w:w="372" w:wrap="auto" w:hAnchor="text" w:x="10334" w:y="78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4</w:t>
      </w:r>
    </w:p>
    <w:p w14:paraId="21F29415" w14:textId="77777777" w:rsidR="000849E4" w:rsidRDefault="00C702A5">
      <w:pPr>
        <w:framePr w:w="372" w:wrap="auto" w:hAnchor="text" w:x="10334" w:y="78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</w:t>
      </w:r>
    </w:p>
    <w:p w14:paraId="72279EAD" w14:textId="77777777" w:rsidR="000849E4" w:rsidRDefault="00C702A5">
      <w:pPr>
        <w:framePr w:w="357" w:wrap="auto" w:hAnchor="text" w:x="1791" w:y="818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PWLMKN+LMSans12-Regular"/>
            <w:color w:val="0000FF"/>
            <w:sz w:val="24"/>
          </w:rPr>
          <w:t>2</w:t>
        </w:r>
      </w:hyperlink>
    </w:p>
    <w:p w14:paraId="74FF43C3" w14:textId="77777777" w:rsidR="000849E4" w:rsidRDefault="00C702A5">
      <w:pPr>
        <w:framePr w:w="357" w:wrap="auto" w:hAnchor="text" w:x="1791" w:y="818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PWLMKN+LMSans12-Regular"/>
            <w:color w:val="0000FF"/>
            <w:sz w:val="24"/>
          </w:rPr>
          <w:t>2</w:t>
        </w:r>
      </w:hyperlink>
    </w:p>
    <w:p w14:paraId="7FD785D9" w14:textId="77777777" w:rsidR="000849E4" w:rsidRDefault="00C702A5">
      <w:pPr>
        <w:framePr w:w="8203" w:wrap="auto" w:hAnchor="text" w:x="1908" w:y="818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2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2" w:history="1">
        <w:r>
          <w:rPr>
            <w:rFonts w:ascii="PWLMKN+LMSans12-Regular" w:hAnsi="PWLMKN+LMSans12-Regular" w:cs="PWLMKN+LMSans12-Regular"/>
            <w:color w:val="0000FF"/>
            <w:sz w:val="24"/>
          </w:rPr>
          <w:t>Identiﬁcation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des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 w:hAnsi="PWLMKN+LMSans12-Regular" w:cs="PWLMKN+LMSans12-Regular"/>
            <w:color w:val="0000FF"/>
            <w:sz w:val="24"/>
          </w:rPr>
          <w:t>résidus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en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interaction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 w:hAnsi="PWLMKN+LMSans12-Regular" w:cs="PWLMKN+LMSans12-Regular"/>
            <w:color w:val="0000FF"/>
            <w:sz w:val="24"/>
          </w:rPr>
          <w:t>à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pacing w:val="-2"/>
            <w:sz w:val="24"/>
          </w:rPr>
          <w:t>partir</w:t>
        </w:r>
      </w:hyperlink>
      <w:hyperlink w:anchor="br12" w:history="1">
        <w:r>
          <w:rPr>
            <w:rFonts w:ascii="Times New Roman"/>
            <w:color w:val="0000FF"/>
            <w:spacing w:val="20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 w:hAnsi="PWLMKN+LMSans12-Regular" w:cs="PWLMKN+LMSans12-Regular"/>
            <w:color w:val="0000FF"/>
            <w:sz w:val="24"/>
          </w:rPr>
          <w:t>ﬁchiers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PDB</w:t>
        </w:r>
      </w:hyperlink>
      <w:hyperlink w:anchor="br12" w:history="1">
        <w:r>
          <w:rPr>
            <w:rFonts w:ascii="Times New Roman"/>
            <w:color w:val="0000FF"/>
            <w:spacing w:val="97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A36D956" w14:textId="77777777" w:rsidR="000849E4" w:rsidRDefault="00C702A5">
      <w:pPr>
        <w:framePr w:w="8203" w:wrap="auto" w:hAnchor="text" w:x="1908" w:y="818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2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12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pacing w:val="-1"/>
            <w:sz w:val="24"/>
          </w:rPr>
          <w:t>Comparaison</w:t>
        </w:r>
      </w:hyperlink>
      <w:hyperlink w:anchor="br12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avec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Discovery</w:t>
        </w:r>
      </w:hyperlink>
      <w:hyperlink w:anchor="br1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FF"/>
            <w:sz w:val="24"/>
          </w:rPr>
          <w:t>Studio</w:t>
        </w:r>
      </w:hyperlink>
      <w:hyperlink w:anchor="br12" w:history="1">
        <w:r>
          <w:rPr>
            <w:rFonts w:ascii="Times New Roman"/>
            <w:color w:val="0000FF"/>
            <w:spacing w:val="6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53C6353" w14:textId="77777777" w:rsidR="000849E4" w:rsidRDefault="00C702A5">
      <w:pPr>
        <w:framePr w:w="3765" w:wrap="auto" w:hAnchor="text" w:x="1791" w:y="8997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LRIOAD+LMSans10-Bold" w:hAnsi="LRIOAD+LMSans10-Bold" w:cs="LRIOAD+LMSans10-Bold"/>
            <w:color w:val="0000FF"/>
            <w:sz w:val="24"/>
          </w:rPr>
          <w:t>Génération</w:t>
        </w:r>
      </w:hyperlink>
      <w:hyperlink w:anchor="br14" w:history="1">
        <w:r>
          <w:rPr>
            <w:rFonts w:ascii="Times New Roman"/>
            <w:color w:val="0000FF"/>
            <w:spacing w:val="27"/>
            <w:sz w:val="24"/>
          </w:rPr>
          <w:t xml:space="preserve"> </w:t>
        </w:r>
      </w:hyperlink>
      <w:hyperlink w:anchor="br14" w:history="1">
        <w:r>
          <w:rPr>
            <w:rFonts w:ascii="LRIOAD+LMSans10-Bold"/>
            <w:color w:val="0000FF"/>
            <w:sz w:val="24"/>
          </w:rPr>
          <w:t>de</w:t>
        </w:r>
      </w:hyperlink>
      <w:hyperlink w:anchor="br14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4" w:history="1">
        <w:r>
          <w:rPr>
            <w:rFonts w:ascii="LRIOAD+LMSans10-Bold" w:hAnsi="LRIOAD+LMSans10-Bold" w:cs="LRIOAD+LMSans10-Bold"/>
            <w:color w:val="0000FF"/>
            <w:sz w:val="24"/>
          </w:rPr>
          <w:t>pseudo-molécules</w:t>
        </w:r>
      </w:hyperlink>
    </w:p>
    <w:p w14:paraId="28BB5200" w14:textId="77777777" w:rsidR="000849E4" w:rsidRDefault="00C702A5">
      <w:pPr>
        <w:framePr w:w="372" w:wrap="auto" w:hAnchor="text" w:x="10334" w:y="8997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6</w:t>
      </w:r>
    </w:p>
    <w:p w14:paraId="3545A4BD" w14:textId="77777777" w:rsidR="000849E4" w:rsidRDefault="00C702A5">
      <w:pPr>
        <w:framePr w:w="372" w:wrap="auto" w:hAnchor="text" w:x="10334" w:y="89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6</w:t>
      </w:r>
    </w:p>
    <w:p w14:paraId="4BCDBF3A" w14:textId="77777777" w:rsidR="000849E4" w:rsidRDefault="00C702A5">
      <w:pPr>
        <w:framePr w:w="372" w:wrap="auto" w:hAnchor="text" w:x="10334" w:y="89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6</w:t>
      </w:r>
    </w:p>
    <w:p w14:paraId="2F2DE25F" w14:textId="77777777" w:rsidR="000849E4" w:rsidRDefault="00C702A5">
      <w:pPr>
        <w:framePr w:w="372" w:wrap="auto" w:hAnchor="text" w:x="10334" w:y="89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7</w:t>
      </w:r>
    </w:p>
    <w:p w14:paraId="0E52293C" w14:textId="77777777" w:rsidR="000849E4" w:rsidRDefault="00C702A5">
      <w:pPr>
        <w:framePr w:w="372" w:wrap="auto" w:hAnchor="text" w:x="10334" w:y="89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7</w:t>
      </w:r>
    </w:p>
    <w:p w14:paraId="0104AAA8" w14:textId="77777777" w:rsidR="000849E4" w:rsidRDefault="00C702A5">
      <w:pPr>
        <w:framePr w:w="357" w:wrap="auto" w:hAnchor="text" w:x="1791" w:y="928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3</w:t>
        </w:r>
      </w:hyperlink>
    </w:p>
    <w:p w14:paraId="2B13A9ED" w14:textId="77777777" w:rsidR="000849E4" w:rsidRDefault="00C702A5">
      <w:pPr>
        <w:framePr w:w="8203" w:wrap="auto" w:hAnchor="text" w:x="1908" w:y="928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4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Construction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pacing w:val="-4"/>
            <w:sz w:val="24"/>
          </w:rPr>
          <w:t>par</w:t>
        </w:r>
      </w:hyperlink>
      <w:hyperlink w:anchor="br14" w:history="1">
        <w:r>
          <w:rPr>
            <w:rFonts w:ascii="Times New Roman"/>
            <w:color w:val="0000FF"/>
            <w:spacing w:val="22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assemblage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fragments</w:t>
        </w:r>
      </w:hyperlink>
      <w:hyperlink w:anchor="br14" w:history="1">
        <w:r>
          <w:rPr>
            <w:rFonts w:ascii="Times New Roman"/>
            <w:color w:val="0000FF"/>
            <w:spacing w:val="14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2C6ABA19" w14:textId="77777777" w:rsidR="000849E4" w:rsidRDefault="00C702A5">
      <w:pPr>
        <w:framePr w:w="357" w:wrap="auto" w:hAnchor="text" w:x="2330" w:y="957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3</w:t>
        </w:r>
      </w:hyperlink>
    </w:p>
    <w:p w14:paraId="15721DA0" w14:textId="77777777" w:rsidR="000849E4" w:rsidRDefault="00C702A5">
      <w:pPr>
        <w:framePr w:w="357" w:wrap="auto" w:hAnchor="text" w:x="2330" w:y="95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3</w:t>
        </w:r>
      </w:hyperlink>
    </w:p>
    <w:p w14:paraId="55E7385C" w14:textId="77777777" w:rsidR="000849E4" w:rsidRDefault="00C702A5">
      <w:pPr>
        <w:framePr w:w="357" w:wrap="auto" w:hAnchor="text" w:x="2330" w:y="95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5" w:history="1">
        <w:r>
          <w:rPr>
            <w:rFonts w:ascii="PWLMKN+LMSans12-Regular"/>
            <w:color w:val="0000FF"/>
            <w:sz w:val="24"/>
          </w:rPr>
          <w:t>3</w:t>
        </w:r>
      </w:hyperlink>
    </w:p>
    <w:p w14:paraId="226A1095" w14:textId="77777777" w:rsidR="000849E4" w:rsidRDefault="00C702A5">
      <w:pPr>
        <w:framePr w:w="7665" w:wrap="auto" w:hAnchor="text" w:x="2447" w:y="957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.1.1</w:t>
        </w:r>
      </w:hyperlink>
      <w:hyperlink w:anchor="br14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4" w:history="1">
        <w:r>
          <w:rPr>
            <w:rFonts w:ascii="PWLMKN+LMSans12-Regular" w:hAnsi="PWLMKN+LMSans12-Regular" w:cs="PWLMKN+LMSans12-Regular"/>
            <w:color w:val="0000FF"/>
            <w:sz w:val="24"/>
          </w:rPr>
          <w:t>Intégration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 w:hAnsi="PWLMKN+LMSans12-Regular" w:cs="PWLMKN+LMSans12-Regular"/>
            <w:color w:val="0000FF"/>
            <w:sz w:val="24"/>
          </w:rPr>
          <w:t>d’une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banque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pacing w:val="-1"/>
            <w:sz w:val="24"/>
          </w:rPr>
          <w:t>linkers</w:t>
        </w:r>
      </w:hyperlink>
      <w:hyperlink w:anchor="br14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: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Enamine</w:t>
        </w:r>
      </w:hyperlink>
      <w:hyperlink w:anchor="br14" w:history="1">
        <w:r>
          <w:rPr>
            <w:rFonts w:ascii="Times New Roman"/>
            <w:color w:val="0000FF"/>
            <w:spacing w:val="14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5A0AD62E" w14:textId="77777777" w:rsidR="000849E4" w:rsidRDefault="00C702A5">
      <w:pPr>
        <w:framePr w:w="7665" w:wrap="auto" w:hAnchor="text" w:x="2447" w:y="95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4" w:history="1">
        <w:r>
          <w:rPr>
            <w:rFonts w:ascii="PWLMKN+LMSans12-Regular"/>
            <w:color w:val="0000FF"/>
            <w:sz w:val="24"/>
          </w:rPr>
          <w:t>.1.2</w:t>
        </w:r>
      </w:hyperlink>
      <w:hyperlink w:anchor="br14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z w:val="24"/>
          </w:rPr>
          <w:t>RDKit</w:t>
        </w:r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14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FF"/>
            <w:spacing w:val="1"/>
            <w:sz w:val="24"/>
          </w:rPr>
          <w:t>Openbabel</w:t>
        </w:r>
      </w:hyperlink>
      <w:hyperlink w:anchor="br14" w:history="1">
        <w:r>
          <w:rPr>
            <w:rFonts w:ascii="Times New Roman"/>
            <w:color w:val="0000FF"/>
            <w:spacing w:val="45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4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4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6CC7896F" w14:textId="77777777" w:rsidR="000849E4" w:rsidRDefault="00C702A5">
      <w:pPr>
        <w:framePr w:w="7665" w:wrap="auto" w:hAnchor="text" w:x="2447" w:y="95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5" w:history="1">
        <w:r>
          <w:rPr>
            <w:rFonts w:ascii="PWLMKN+LMSans12-Regular"/>
            <w:color w:val="0000FF"/>
            <w:sz w:val="24"/>
          </w:rPr>
          <w:t>.1.3</w:t>
        </w:r>
      </w:hyperlink>
      <w:hyperlink w:anchor="br15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5" w:history="1">
        <w:r>
          <w:rPr>
            <w:rFonts w:ascii="PWLMKN+LMSans12-Regular"/>
            <w:color w:val="0000FF"/>
            <w:sz w:val="24"/>
          </w:rPr>
          <w:t>Contraintes</w:t>
        </w:r>
      </w:hyperlink>
      <w:hyperlink w:anchor="br15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5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15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5" w:history="1">
        <w:r>
          <w:rPr>
            <w:rFonts w:ascii="PWLMKN+LMSans12-Regular"/>
            <w:color w:val="0000FF"/>
            <w:sz w:val="24"/>
          </w:rPr>
          <w:t>ajustements</w:t>
        </w:r>
      </w:hyperlink>
      <w:hyperlink w:anchor="br15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5" w:history="1">
        <w:r>
          <w:rPr>
            <w:rFonts w:ascii="PWLMKN+LMSans12-Regular"/>
            <w:color w:val="0000FF"/>
            <w:sz w:val="24"/>
          </w:rPr>
          <w:t>techniques</w:t>
        </w:r>
      </w:hyperlink>
      <w:hyperlink w:anchor="br15" w:history="1">
        <w:r>
          <w:rPr>
            <w:rFonts w:ascii="Times New Roman"/>
            <w:color w:val="0000FF"/>
            <w:spacing w:val="18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3DF068A7" w14:textId="77777777" w:rsidR="000849E4" w:rsidRDefault="00C702A5">
      <w:pPr>
        <w:framePr w:w="372" w:wrap="auto" w:hAnchor="text" w:x="1440" w:y="10675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LRIOAD+LMSans10-Bold"/>
            <w:color w:val="0000FF"/>
            <w:sz w:val="24"/>
          </w:rPr>
          <w:t>4</w:t>
        </w:r>
      </w:hyperlink>
    </w:p>
    <w:p w14:paraId="4AEB95ED" w14:textId="77777777" w:rsidR="000849E4" w:rsidRDefault="00C702A5">
      <w:pPr>
        <w:framePr w:w="2428" w:wrap="auto" w:hAnchor="text" w:x="1791" w:y="10675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LRIOAD+LMSans10-Bold"/>
            <w:color w:val="0000FF"/>
            <w:spacing w:val="1"/>
            <w:sz w:val="24"/>
          </w:rPr>
          <w:t>Docking</w:t>
        </w:r>
      </w:hyperlink>
      <w:hyperlink w:anchor="br16" w:history="1">
        <w:r>
          <w:rPr>
            <w:rFonts w:ascii="Times New Roman"/>
            <w:color w:val="0000FF"/>
            <w:spacing w:val="26"/>
            <w:sz w:val="24"/>
          </w:rPr>
          <w:t xml:space="preserve"> </w:t>
        </w:r>
      </w:hyperlink>
      <w:hyperlink w:anchor="br16" w:history="1">
        <w:r>
          <w:rPr>
            <w:rFonts w:ascii="LRIOAD+LMSans10-Bold" w:hAnsi="LRIOAD+LMSans10-Bold" w:cs="LRIOAD+LMSans10-Bold"/>
            <w:color w:val="0000FF"/>
            <w:sz w:val="24"/>
          </w:rPr>
          <w:t>automatisé</w:t>
        </w:r>
      </w:hyperlink>
    </w:p>
    <w:p w14:paraId="4AE374F9" w14:textId="77777777" w:rsidR="000849E4" w:rsidRDefault="00C702A5">
      <w:pPr>
        <w:framePr w:w="372" w:wrap="auto" w:hAnchor="text" w:x="10334" w:y="10675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8</w:t>
      </w:r>
    </w:p>
    <w:p w14:paraId="130B4010" w14:textId="77777777" w:rsidR="000849E4" w:rsidRDefault="00C702A5">
      <w:pPr>
        <w:framePr w:w="372" w:wrap="auto" w:hAnchor="text" w:x="10334" w:y="1067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8</w:t>
      </w:r>
    </w:p>
    <w:p w14:paraId="31A563DB" w14:textId="77777777" w:rsidR="000849E4" w:rsidRDefault="00C702A5">
      <w:pPr>
        <w:framePr w:w="372" w:wrap="auto" w:hAnchor="text" w:x="10334" w:y="1067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8</w:t>
      </w:r>
    </w:p>
    <w:p w14:paraId="30F48B52" w14:textId="77777777" w:rsidR="000849E4" w:rsidRDefault="00C702A5">
      <w:pPr>
        <w:framePr w:w="372" w:wrap="auto" w:hAnchor="text" w:x="10334" w:y="1067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9</w:t>
      </w:r>
    </w:p>
    <w:p w14:paraId="30919C8F" w14:textId="77777777" w:rsidR="000849E4" w:rsidRDefault="00C702A5">
      <w:pPr>
        <w:framePr w:w="372" w:wrap="auto" w:hAnchor="text" w:x="10334" w:y="1067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9</w:t>
      </w:r>
    </w:p>
    <w:p w14:paraId="5D2FF6A2" w14:textId="77777777" w:rsidR="000849E4" w:rsidRDefault="00C702A5">
      <w:pPr>
        <w:framePr w:w="357" w:wrap="auto" w:hAnchor="text" w:x="1791" w:y="1095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4</w:t>
        </w:r>
      </w:hyperlink>
    </w:p>
    <w:p w14:paraId="14159925" w14:textId="77777777" w:rsidR="000849E4" w:rsidRDefault="00C702A5">
      <w:pPr>
        <w:framePr w:w="357" w:wrap="auto" w:hAnchor="text" w:x="1791" w:y="1095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4</w:t>
        </w:r>
      </w:hyperlink>
    </w:p>
    <w:p w14:paraId="1BA0D053" w14:textId="77777777" w:rsidR="000849E4" w:rsidRDefault="00C702A5">
      <w:pPr>
        <w:framePr w:w="8203" w:wrap="auto" w:hAnchor="text" w:x="1908" w:y="1095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6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pacing w:val="-1"/>
            <w:sz w:val="24"/>
          </w:rPr>
          <w:t>Automatisation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la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 w:hAnsi="PWLMKN+LMSans12-Regular" w:cs="PWLMKN+LMSans12-Regular"/>
            <w:color w:val="0000FF"/>
            <w:sz w:val="24"/>
          </w:rPr>
          <w:t>procédure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pacing w:val="1"/>
            <w:sz w:val="24"/>
          </w:rPr>
          <w:t>docking</w:t>
        </w:r>
      </w:hyperlink>
      <w:hyperlink w:anchor="br16" w:history="1">
        <w:r>
          <w:rPr>
            <w:rFonts w:ascii="Times New Roman"/>
            <w:color w:val="0000FF"/>
            <w:spacing w:val="84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364B641" w14:textId="77777777" w:rsidR="000849E4" w:rsidRDefault="00C702A5">
      <w:pPr>
        <w:framePr w:w="8203" w:wrap="auto" w:hAnchor="text" w:x="1908" w:y="1095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16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pacing w:val="-1"/>
            <w:sz w:val="24"/>
          </w:rPr>
          <w:t>Validation</w:t>
        </w:r>
      </w:hyperlink>
      <w:hyperlink w:anchor="br16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pacing w:val="-4"/>
            <w:sz w:val="24"/>
          </w:rPr>
          <w:t>par</w:t>
        </w:r>
      </w:hyperlink>
      <w:hyperlink w:anchor="br16" w:history="1">
        <w:r>
          <w:rPr>
            <w:rFonts w:ascii="Times New Roman"/>
            <w:color w:val="0000FF"/>
            <w:spacing w:val="21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pacing w:val="-1"/>
            <w:sz w:val="24"/>
          </w:rPr>
          <w:t>comparaison</w:t>
        </w:r>
      </w:hyperlink>
      <w:hyperlink w:anchor="br16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avec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proofErr w:type="gramStart"/>
        <w:r>
          <w:rPr>
            <w:rFonts w:ascii="PWLMKN+LMSans12-Regular"/>
            <w:color w:val="0000FF"/>
            <w:sz w:val="24"/>
          </w:rPr>
          <w:t>un</w:t>
        </w:r>
        <w:proofErr w:type="gramEnd"/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ligand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 w:hAnsi="PWLMKN+LMSans12-Regular" w:cs="PWLMKN+LMSans12-Regular"/>
            <w:color w:val="0000FF"/>
            <w:sz w:val="24"/>
          </w:rPr>
          <w:t>référence</w:t>
        </w:r>
      </w:hyperlink>
      <w:hyperlink w:anchor="br16" w:history="1">
        <w:r>
          <w:rPr>
            <w:rFonts w:ascii="Times New Roman"/>
            <w:color w:val="0000FF"/>
            <w:spacing w:val="7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49B094A2" w14:textId="77777777" w:rsidR="000849E4" w:rsidRDefault="00C702A5">
      <w:pPr>
        <w:framePr w:w="357" w:wrap="auto" w:hAnchor="text" w:x="2330" w:y="1153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4</w:t>
        </w:r>
      </w:hyperlink>
    </w:p>
    <w:p w14:paraId="1642ED76" w14:textId="77777777" w:rsidR="000849E4" w:rsidRDefault="00C702A5">
      <w:pPr>
        <w:framePr w:w="7665" w:wrap="auto" w:hAnchor="text" w:x="2447" w:y="1153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6" w:history="1">
        <w:r>
          <w:rPr>
            <w:rFonts w:ascii="PWLMKN+LMSans12-Regular"/>
            <w:color w:val="0000FF"/>
            <w:sz w:val="24"/>
          </w:rPr>
          <w:t>.2.1</w:t>
        </w:r>
      </w:hyperlink>
      <w:hyperlink w:anchor="br16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Extraction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automatique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du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ligand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et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/>
            <w:color w:val="0000FF"/>
            <w:sz w:val="24"/>
          </w:rPr>
          <w:t>du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6" w:history="1">
        <w:r>
          <w:rPr>
            <w:rFonts w:ascii="PWLMKN+LMSans12-Regular" w:hAnsi="PWLMKN+LMSans12-Regular" w:cs="PWLMKN+LMSans12-Regular"/>
            <w:color w:val="0000FF"/>
            <w:sz w:val="24"/>
          </w:rPr>
          <w:t>récepteur</w:t>
        </w:r>
      </w:hyperlink>
      <w:hyperlink w:anchor="br16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r>
          <w:rPr>
            <w:rFonts w:ascii="PWLMKN+LMSans12-Regular" w:hAnsi="PWLMKN+LMSans12-Regular" w:cs="PWLMKN+LMSans12-Regular"/>
            <w:color w:val="0000FF"/>
            <w:sz w:val="24"/>
          </w:rPr>
          <w:t>à</w:t>
        </w:r>
      </w:hyperlink>
      <w:hyperlink w:anchor="br17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pacing w:val="-2"/>
            <w:sz w:val="24"/>
          </w:rPr>
          <w:t>partir</w:t>
        </w:r>
      </w:hyperlink>
      <w:hyperlink w:anchor="br17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z w:val="24"/>
          </w:rPr>
          <w:t>du</w:t>
        </w:r>
      </w:hyperlink>
      <w:hyperlink w:anchor="br17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z w:val="24"/>
          </w:rPr>
          <w:t>PDB</w:t>
        </w:r>
      </w:hyperlink>
      <w:hyperlink w:anchor="br17" w:history="1">
        <w:r>
          <w:rPr>
            <w:rFonts w:ascii="Times New Roman"/>
            <w:color w:val="0000FF"/>
            <w:spacing w:val="171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</w:p>
    <w:p w14:paraId="209C7CD8" w14:textId="77777777" w:rsidR="000849E4" w:rsidRDefault="00C702A5">
      <w:pPr>
        <w:framePr w:w="357" w:wrap="auto" w:hAnchor="text" w:x="1791" w:y="1182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7" w:history="1">
        <w:r>
          <w:rPr>
            <w:rFonts w:ascii="PWLMKN+LMSans12-Regular"/>
            <w:color w:val="0000FF"/>
            <w:sz w:val="24"/>
          </w:rPr>
          <w:t>4</w:t>
        </w:r>
      </w:hyperlink>
    </w:p>
    <w:p w14:paraId="2E6E2E0E" w14:textId="77777777" w:rsidR="000849E4" w:rsidRDefault="00C702A5">
      <w:pPr>
        <w:framePr w:w="8203" w:wrap="auto" w:hAnchor="text" w:x="1908" w:y="1182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7" w:history="1">
        <w:r>
          <w:rPr>
            <w:rFonts w:ascii="PWLMKN+LMSans12-Regular"/>
            <w:color w:val="0000FF"/>
            <w:sz w:val="24"/>
          </w:rPr>
          <w:t>.3</w:t>
        </w:r>
      </w:hyperlink>
      <w:hyperlink w:anchor="br17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7" w:history="1">
        <w:r>
          <w:rPr>
            <w:rFonts w:ascii="PWLMKN+LMSans12-Regular" w:hAnsi="PWLMKN+LMSans12-Regular" w:cs="PWLMKN+LMSans12-Regular"/>
            <w:color w:val="0000FF"/>
            <w:sz w:val="24"/>
          </w:rPr>
          <w:t>Résultats</w:t>
        </w:r>
      </w:hyperlink>
      <w:hyperlink w:anchor="br17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17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z w:val="24"/>
          </w:rPr>
          <w:t>observations</w:t>
        </w:r>
      </w:hyperlink>
      <w:hyperlink w:anchor="br17" w:history="1">
        <w:r>
          <w:rPr>
            <w:rFonts w:ascii="Times New Roman"/>
            <w:color w:val="0000FF"/>
            <w:spacing w:val="1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7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53E9A2C8" w14:textId="77777777" w:rsidR="000849E4" w:rsidRDefault="00C702A5">
      <w:pPr>
        <w:framePr w:w="372" w:wrap="auto" w:hAnchor="text" w:x="1440" w:y="1235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LRIOAD+LMSans10-Bold"/>
            <w:color w:val="0000FF"/>
            <w:sz w:val="24"/>
          </w:rPr>
          <w:t>5</w:t>
        </w:r>
      </w:hyperlink>
    </w:p>
    <w:p w14:paraId="4516A860" w14:textId="77777777" w:rsidR="000849E4" w:rsidRDefault="00C702A5">
      <w:pPr>
        <w:framePr w:w="372" w:wrap="auto" w:hAnchor="text" w:x="1440" w:y="12354"/>
        <w:widowControl w:val="0"/>
        <w:autoSpaceDE w:val="0"/>
        <w:autoSpaceDN w:val="0"/>
        <w:spacing w:before="1048" w:after="0" w:line="342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LRIOAD+LMSans10-Bold"/>
            <w:color w:val="0000FF"/>
            <w:sz w:val="24"/>
          </w:rPr>
          <w:t>6</w:t>
        </w:r>
      </w:hyperlink>
    </w:p>
    <w:p w14:paraId="11463CED" w14:textId="77777777" w:rsidR="000849E4" w:rsidRDefault="00C702A5">
      <w:pPr>
        <w:framePr w:w="3232" w:wrap="auto" w:hAnchor="text" w:x="1791" w:y="1235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LRIOAD+LMSans10-Bold" w:hAnsi="LRIOAD+LMSans10-Bold" w:cs="LRIOAD+LMSans10-Bold"/>
            <w:color w:val="0000FF"/>
            <w:spacing w:val="-1"/>
            <w:sz w:val="24"/>
          </w:rPr>
          <w:t>Vériﬁcation</w:t>
        </w:r>
      </w:hyperlink>
      <w:hyperlink w:anchor="br18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8" w:history="1">
        <w:proofErr w:type="gramStart"/>
        <w:r>
          <w:rPr>
            <w:rFonts w:ascii="LRIOAD+LMSans10-Bold"/>
            <w:color w:val="0000FF"/>
            <w:sz w:val="24"/>
          </w:rPr>
          <w:t>et</w:t>
        </w:r>
        <w:proofErr w:type="gramEnd"/>
      </w:hyperlink>
      <w:hyperlink w:anchor="br18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18" w:history="1">
        <w:r>
          <w:rPr>
            <w:rFonts w:ascii="LRIOAD+LMSans10-Bold"/>
            <w:color w:val="0000FF"/>
            <w:spacing w:val="-1"/>
            <w:sz w:val="24"/>
          </w:rPr>
          <w:t>comparaison</w:t>
        </w:r>
      </w:hyperlink>
    </w:p>
    <w:p w14:paraId="4E9BFF9A" w14:textId="77777777" w:rsidR="000849E4" w:rsidRDefault="00C702A5">
      <w:pPr>
        <w:framePr w:w="503" w:wrap="auto" w:hAnchor="text" w:x="10203" w:y="1235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10</w:t>
      </w:r>
    </w:p>
    <w:p w14:paraId="51A996ED" w14:textId="77777777" w:rsidR="000849E4" w:rsidRDefault="00C702A5">
      <w:pPr>
        <w:framePr w:w="503" w:wrap="auto" w:hAnchor="text" w:x="10203" w:y="1235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10</w:t>
      </w:r>
    </w:p>
    <w:p w14:paraId="720FF615" w14:textId="77777777" w:rsidR="000849E4" w:rsidRDefault="00C702A5">
      <w:pPr>
        <w:framePr w:w="503" w:wrap="auto" w:hAnchor="text" w:x="10203" w:y="1235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12</w:t>
      </w:r>
    </w:p>
    <w:p w14:paraId="69608AB9" w14:textId="77777777" w:rsidR="000849E4" w:rsidRDefault="00C702A5">
      <w:pPr>
        <w:framePr w:w="503" w:wrap="auto" w:hAnchor="text" w:x="10203" w:y="1235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12</w:t>
      </w:r>
    </w:p>
    <w:p w14:paraId="37B6C83B" w14:textId="77777777" w:rsidR="000849E4" w:rsidRDefault="00C702A5">
      <w:pPr>
        <w:framePr w:w="357" w:wrap="auto" w:hAnchor="text" w:x="1791" w:y="126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7A2C3DEC" w14:textId="77777777" w:rsidR="000849E4" w:rsidRDefault="00C702A5">
      <w:pPr>
        <w:framePr w:w="357" w:wrap="auto" w:hAnchor="text" w:x="1791" w:y="126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0E50734F" w14:textId="77777777" w:rsidR="000849E4" w:rsidRDefault="00C702A5">
      <w:pPr>
        <w:framePr w:w="357" w:wrap="auto" w:hAnchor="text" w:x="1791" w:y="126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0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3F6458D1" w14:textId="77777777" w:rsidR="000849E4" w:rsidRDefault="00C702A5">
      <w:pPr>
        <w:framePr w:w="8203" w:wrap="auto" w:hAnchor="text" w:x="1908" w:y="126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8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z w:val="24"/>
          </w:rPr>
          <w:t>Analyse</w:t>
        </w:r>
      </w:hyperlink>
      <w:hyperlink w:anchor="br18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z w:val="24"/>
          </w:rPr>
          <w:t>structurale</w:t>
        </w:r>
      </w:hyperlink>
      <w:hyperlink w:anchor="br18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8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18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pacing w:val="-1"/>
            <w:sz w:val="24"/>
          </w:rPr>
          <w:t>simila</w:t>
        </w:r>
      </w:hyperlink>
      <w:hyperlink w:anchor="br18" w:history="1">
        <w:r>
          <w:rPr>
            <w:rFonts w:ascii="PWLMKN+LMSans12-Regular" w:hAnsi="PWLMKN+LMSans12-Regular" w:cs="PWLMKN+LMSans12-Regular"/>
            <w:color w:val="0000FF"/>
            <w:sz w:val="24"/>
          </w:rPr>
          <w:t>rité</w:t>
        </w:r>
      </w:hyperlink>
      <w:hyperlink w:anchor="br18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z w:val="24"/>
          </w:rPr>
          <w:t>chimique</w:t>
        </w:r>
      </w:hyperlink>
      <w:hyperlink w:anchor="br18" w:history="1">
        <w:r>
          <w:rPr>
            <w:rFonts w:ascii="Times New Roman"/>
            <w:color w:val="0000FF"/>
            <w:spacing w:val="84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7B02FD5" w14:textId="77777777" w:rsidR="000849E4" w:rsidRDefault="00C702A5">
      <w:pPr>
        <w:framePr w:w="8203" w:wrap="auto" w:hAnchor="text" w:x="1908" w:y="126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8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18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z w:val="24"/>
          </w:rPr>
          <w:t>Candidats</w:t>
        </w:r>
      </w:hyperlink>
      <w:hyperlink w:anchor="br18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FF"/>
            <w:sz w:val="24"/>
          </w:rPr>
          <w:t>potentiels</w:t>
        </w:r>
      </w:hyperlink>
      <w:hyperlink w:anchor="br18" w:history="1">
        <w:r>
          <w:rPr>
            <w:rFonts w:ascii="Times New Roman"/>
            <w:color w:val="0000FF"/>
            <w:spacing w:val="80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8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8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D27B30F" w14:textId="77777777" w:rsidR="000849E4" w:rsidRDefault="00C702A5">
      <w:pPr>
        <w:framePr w:w="8203" w:wrap="auto" w:hAnchor="text" w:x="1908" w:y="126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0" w:history="1">
        <w:r>
          <w:rPr>
            <w:rFonts w:ascii="PWLMKN+LMSans12-Regular"/>
            <w:color w:val="0000FF"/>
            <w:sz w:val="24"/>
          </w:rPr>
          <w:t>.3</w:t>
        </w:r>
      </w:hyperlink>
      <w:hyperlink w:anchor="br20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20" w:history="1">
        <w:r>
          <w:rPr>
            <w:rFonts w:ascii="PWLMKN+LMSans12-Regular" w:hAnsi="PWLMKN+LMSans12-Regular" w:cs="PWLMKN+LMSans12-Regular"/>
            <w:color w:val="0000FF"/>
            <w:spacing w:val="-1"/>
            <w:sz w:val="24"/>
          </w:rPr>
          <w:t>Amélioration</w:t>
        </w:r>
      </w:hyperlink>
      <w:hyperlink w:anchor="br2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0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2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0" w:history="1">
        <w:r>
          <w:rPr>
            <w:rFonts w:ascii="PWLMKN+LMSans12-Regular"/>
            <w:color w:val="0000FF"/>
            <w:sz w:val="24"/>
          </w:rPr>
          <w:t>la</w:t>
        </w:r>
      </w:hyperlink>
      <w:hyperlink w:anchor="br2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0" w:history="1">
        <w:r>
          <w:rPr>
            <w:rFonts w:ascii="PWLMKN+LMSans12-Regular"/>
            <w:color w:val="0000FF"/>
            <w:sz w:val="24"/>
          </w:rPr>
          <w:t>banque</w:t>
        </w:r>
      </w:hyperlink>
      <w:hyperlink w:anchor="br2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0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20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0" w:history="1">
        <w:r>
          <w:rPr>
            <w:rFonts w:ascii="PWLMKN+LMSans12-Regular"/>
            <w:color w:val="0000FF"/>
            <w:sz w:val="24"/>
          </w:rPr>
          <w:t>fragments</w:t>
        </w:r>
      </w:hyperlink>
      <w:hyperlink w:anchor="br20" w:history="1">
        <w:r>
          <w:rPr>
            <w:rFonts w:ascii="Times New Roman"/>
            <w:color w:val="0000FF"/>
            <w:spacing w:val="10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470CEE29" w14:textId="77777777" w:rsidR="000849E4" w:rsidRDefault="00C702A5">
      <w:pPr>
        <w:framePr w:w="4039" w:wrap="auto" w:hAnchor="text" w:x="1791" w:y="1374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LRIOAD+LMSans10-Bold"/>
            <w:color w:val="0000FF"/>
            <w:sz w:val="24"/>
          </w:rPr>
          <w:t>Limites,</w:t>
        </w:r>
      </w:hyperlink>
      <w:hyperlink w:anchor="br21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21" w:history="1">
        <w:r>
          <w:rPr>
            <w:rFonts w:ascii="LRIOAD+LMSans10-Bold"/>
            <w:color w:val="0000FF"/>
            <w:spacing w:val="1"/>
            <w:sz w:val="24"/>
          </w:rPr>
          <w:t>perspectives</w:t>
        </w:r>
      </w:hyperlink>
      <w:hyperlink w:anchor="br21" w:history="1">
        <w:r>
          <w:rPr>
            <w:rFonts w:ascii="Times New Roman"/>
            <w:color w:val="0000FF"/>
            <w:spacing w:val="26"/>
            <w:sz w:val="24"/>
          </w:rPr>
          <w:t xml:space="preserve"> </w:t>
        </w:r>
      </w:hyperlink>
      <w:hyperlink w:anchor="br21" w:history="1">
        <w:proofErr w:type="gramStart"/>
        <w:r>
          <w:rPr>
            <w:rFonts w:ascii="LRIOAD+LMSans10-Bold"/>
            <w:color w:val="0000FF"/>
            <w:sz w:val="24"/>
          </w:rPr>
          <w:t>et</w:t>
        </w:r>
        <w:proofErr w:type="gramEnd"/>
      </w:hyperlink>
      <w:hyperlink w:anchor="br21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21" w:history="1">
        <w:r>
          <w:rPr>
            <w:rFonts w:ascii="LRIOAD+LMSans10-Bold"/>
            <w:color w:val="0000FF"/>
            <w:sz w:val="24"/>
          </w:rPr>
          <w:t>conclusion</w:t>
        </w:r>
      </w:hyperlink>
    </w:p>
    <w:p w14:paraId="56197F13" w14:textId="77777777" w:rsidR="000849E4" w:rsidRDefault="00C702A5">
      <w:pPr>
        <w:framePr w:w="503" w:wrap="auto" w:hAnchor="text" w:x="10203" w:y="13744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13</w:t>
      </w:r>
    </w:p>
    <w:p w14:paraId="2B2CD020" w14:textId="77777777" w:rsidR="000849E4" w:rsidRDefault="00C702A5">
      <w:pPr>
        <w:framePr w:w="503" w:wrap="auto" w:hAnchor="text" w:x="10203" w:y="1374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13</w:t>
      </w:r>
    </w:p>
    <w:p w14:paraId="71391564" w14:textId="77777777" w:rsidR="000849E4" w:rsidRDefault="00C702A5">
      <w:pPr>
        <w:framePr w:w="503" w:wrap="auto" w:hAnchor="text" w:x="10203" w:y="1374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13</w:t>
      </w:r>
    </w:p>
    <w:p w14:paraId="35F69F41" w14:textId="77777777" w:rsidR="000849E4" w:rsidRDefault="00C702A5">
      <w:pPr>
        <w:framePr w:w="503" w:wrap="auto" w:hAnchor="text" w:x="10203" w:y="1374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13</w:t>
      </w:r>
    </w:p>
    <w:p w14:paraId="51485941" w14:textId="77777777" w:rsidR="000849E4" w:rsidRDefault="00C702A5">
      <w:pPr>
        <w:framePr w:w="503" w:wrap="auto" w:hAnchor="text" w:x="10203" w:y="13744"/>
        <w:widowControl w:val="0"/>
        <w:autoSpaceDE w:val="0"/>
        <w:autoSpaceDN w:val="0"/>
        <w:spacing w:before="0" w:after="0" w:line="289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13</w:t>
      </w:r>
    </w:p>
    <w:p w14:paraId="5F94E7E1" w14:textId="77777777" w:rsidR="000849E4" w:rsidRDefault="00C702A5">
      <w:pPr>
        <w:framePr w:w="357" w:wrap="auto" w:hAnchor="text" w:x="1791" w:y="1402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6E9097B3" w14:textId="77777777" w:rsidR="000849E4" w:rsidRDefault="00C702A5">
      <w:pPr>
        <w:framePr w:w="357" w:wrap="auto" w:hAnchor="text" w:x="1791" w:y="14028"/>
        <w:widowControl w:val="0"/>
        <w:autoSpaceDE w:val="0"/>
        <w:autoSpaceDN w:val="0"/>
        <w:spacing w:before="517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3C189C9F" w14:textId="77777777" w:rsidR="000849E4" w:rsidRDefault="00C702A5">
      <w:pPr>
        <w:framePr w:w="8203" w:wrap="auto" w:hAnchor="text" w:x="1908" w:y="1402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21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Limites</w:t>
        </w:r>
      </w:hyperlink>
      <w:hyperlink w:anchor="br21" w:history="1">
        <w:r>
          <w:rPr>
            <w:rFonts w:ascii="Times New Roman"/>
            <w:color w:val="0000FF"/>
            <w:spacing w:val="71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1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173D5D80" w14:textId="77777777" w:rsidR="000849E4" w:rsidRDefault="00C702A5">
      <w:pPr>
        <w:framePr w:w="357" w:wrap="auto" w:hAnchor="text" w:x="2330" w:y="1431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2838B3E5" w14:textId="77777777" w:rsidR="000849E4" w:rsidRDefault="00C702A5">
      <w:pPr>
        <w:framePr w:w="357" w:wrap="auto" w:hAnchor="text" w:x="2330" w:y="1431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225A1B1B" w14:textId="77777777" w:rsidR="000849E4" w:rsidRDefault="00C702A5">
      <w:pPr>
        <w:framePr w:w="7665" w:wrap="auto" w:hAnchor="text" w:x="2447" w:y="1431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.1.1</w:t>
        </w:r>
      </w:hyperlink>
      <w:hyperlink w:anchor="br21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Obstacles</w:t>
        </w:r>
      </w:hyperlink>
      <w:hyperlink w:anchor="br2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1" w:history="1">
        <w:r>
          <w:rPr>
            <w:rFonts w:ascii="PWLMKN+LMSans12-Regular" w:hAnsi="PWLMKN+LMSans12-Regular" w:cs="PWLMKN+LMSans12-Regular"/>
            <w:color w:val="0000FF"/>
            <w:sz w:val="24"/>
          </w:rPr>
          <w:t>rencontrés</w:t>
        </w:r>
      </w:hyperlink>
      <w:hyperlink w:anchor="br21" w:history="1">
        <w:r>
          <w:rPr>
            <w:rFonts w:ascii="Times New Roman"/>
            <w:color w:val="0000FF"/>
            <w:spacing w:val="40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5CE9626" w14:textId="77777777" w:rsidR="000849E4" w:rsidRDefault="00C702A5">
      <w:pPr>
        <w:framePr w:w="7665" w:wrap="auto" w:hAnchor="text" w:x="2447" w:y="1431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.1.2</w:t>
        </w:r>
      </w:hyperlink>
      <w:hyperlink w:anchor="br21" w:history="1">
        <w:r>
          <w:rPr>
            <w:rFonts w:ascii="Times New Roman"/>
            <w:color w:val="0000FF"/>
            <w:spacing w:val="208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Limite</w:t>
        </w:r>
      </w:hyperlink>
      <w:hyperlink w:anchor="br2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2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la</w:t>
        </w:r>
      </w:hyperlink>
      <w:hyperlink w:anchor="br2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1" w:history="1">
        <w:r>
          <w:rPr>
            <w:rFonts w:ascii="PWLMKN+LMSans12-Regular" w:hAnsi="PWLMKN+LMSans12-Regular" w:cs="PWLMKN+LMSans12-Regular"/>
            <w:color w:val="0000FF"/>
            <w:spacing w:val="1"/>
            <w:sz w:val="24"/>
          </w:rPr>
          <w:t>méthode</w:t>
        </w:r>
      </w:hyperlink>
      <w:hyperlink w:anchor="br21" w:history="1">
        <w:r>
          <w:rPr>
            <w:rFonts w:ascii="Times New Roman"/>
            <w:color w:val="0000FF"/>
            <w:spacing w:val="17"/>
            <w:sz w:val="24"/>
          </w:rPr>
          <w:t xml:space="preserve"> </w:t>
        </w:r>
      </w:hyperlink>
      <w:hyperlink w:anchor="br21" w:history="1">
        <w:r>
          <w:rPr>
            <w:rFonts w:ascii="PWLMKN+LMSans12-Regular" w:hAnsi="PWLMKN+LMSans12-Regular" w:cs="PWLMKN+LMSans12-Regular"/>
            <w:color w:val="0000FF"/>
            <w:sz w:val="24"/>
          </w:rPr>
          <w:t>utilisé</w:t>
        </w:r>
      </w:hyperlink>
      <w:hyperlink w:anchor="br21" w:history="1">
        <w:r>
          <w:rPr>
            <w:rFonts w:ascii="Times New Roman"/>
            <w:color w:val="0000FF"/>
            <w:spacing w:val="7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11632A9E" w14:textId="77777777" w:rsidR="000849E4" w:rsidRDefault="00C702A5">
      <w:pPr>
        <w:framePr w:w="8203" w:wrap="auto" w:hAnchor="text" w:x="1908" w:y="1489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1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21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21" w:history="1">
        <w:r>
          <w:rPr>
            <w:rFonts w:ascii="PWLMKN+LMSans12-Regular"/>
            <w:color w:val="0000FF"/>
            <w:sz w:val="24"/>
          </w:rPr>
          <w:t>Perspectives</w:t>
        </w:r>
      </w:hyperlink>
      <w:hyperlink w:anchor="br21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1" w:history="1">
        <w:r>
          <w:rPr>
            <w:rFonts w:ascii="PWLMKN+LMSans12-Regular" w:hAnsi="PWLMKN+LMSans12-Regular" w:cs="PWLMKN+LMSans12-Regular"/>
            <w:color w:val="0000FF"/>
            <w:spacing w:val="-1"/>
            <w:sz w:val="24"/>
          </w:rPr>
          <w:t>d’amélioration</w:t>
        </w:r>
      </w:hyperlink>
      <w:hyperlink w:anchor="br21" w:history="1">
        <w:r>
          <w:rPr>
            <w:rFonts w:ascii="Times New Roman"/>
            <w:color w:val="0000FF"/>
            <w:spacing w:val="158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246697C9" w14:textId="77777777" w:rsidR="000849E4" w:rsidRDefault="00C702A5">
      <w:pPr>
        <w:framePr w:w="405" w:wrap="auto" w:hAnchor="text" w:x="5870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iii</w:t>
      </w:r>
      <w:proofErr w:type="gramEnd"/>
    </w:p>
    <w:p w14:paraId="0ED9D031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51496EE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1EF0BF8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1AAAE4F7" w14:textId="77777777" w:rsidR="000849E4" w:rsidRDefault="00C702A5">
      <w:pPr>
        <w:framePr w:w="2672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pacing w:val="-5"/>
          <w:sz w:val="24"/>
        </w:rPr>
        <w:t>TABLE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-3"/>
          <w:sz w:val="24"/>
        </w:rPr>
        <w:t>MATIÈRES</w:t>
      </w:r>
    </w:p>
    <w:p w14:paraId="291E903A" w14:textId="77777777" w:rsidR="000849E4" w:rsidRDefault="00C702A5">
      <w:pPr>
        <w:framePr w:w="402" w:wrap="auto" w:hAnchor="text" w:x="10303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iv</w:t>
      </w:r>
      <w:proofErr w:type="gramEnd"/>
    </w:p>
    <w:p w14:paraId="148FD944" w14:textId="77777777" w:rsidR="000849E4" w:rsidRDefault="00C702A5">
      <w:pPr>
        <w:framePr w:w="357" w:wrap="auto" w:hAnchor="text" w:x="1791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2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6D8EB129" w14:textId="77777777" w:rsidR="000849E4" w:rsidRDefault="00C702A5">
      <w:pPr>
        <w:framePr w:w="357" w:wrap="auto" w:hAnchor="text" w:x="1791" w:y="138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2" w:history="1">
        <w:r>
          <w:rPr>
            <w:rFonts w:ascii="PWLMKN+LMSans12-Regular"/>
            <w:color w:val="0000FF"/>
            <w:sz w:val="24"/>
          </w:rPr>
          <w:t>6</w:t>
        </w:r>
      </w:hyperlink>
    </w:p>
    <w:p w14:paraId="162F5939" w14:textId="77777777" w:rsidR="000849E4" w:rsidRDefault="00C702A5">
      <w:pPr>
        <w:framePr w:w="8203" w:wrap="auto" w:hAnchor="text" w:x="1908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22" w:history="1">
        <w:r>
          <w:rPr>
            <w:rFonts w:ascii="PWLMKN+LMSans12-Regular"/>
            <w:color w:val="0000FF"/>
            <w:sz w:val="24"/>
          </w:rPr>
          <w:t>.3</w:t>
        </w:r>
      </w:hyperlink>
      <w:hyperlink w:anchor="br22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FF"/>
            <w:spacing w:val="-1"/>
            <w:sz w:val="24"/>
          </w:rPr>
          <w:t>Avantages</w:t>
        </w:r>
      </w:hyperlink>
      <w:hyperlink w:anchor="br22" w:history="1">
        <w:r>
          <w:rPr>
            <w:rFonts w:ascii="Times New Roman"/>
            <w:color w:val="0000FF"/>
            <w:spacing w:val="19"/>
            <w:sz w:val="24"/>
          </w:rPr>
          <w:t xml:space="preserve"> </w:t>
        </w:r>
      </w:hyperlink>
      <w:hyperlink w:anchor="br22" w:history="1">
        <w:proofErr w:type="gramStart"/>
        <w:r>
          <w:rPr>
            <w:rFonts w:ascii="PWLMKN+LMSans12-Regular"/>
            <w:color w:val="0000FF"/>
            <w:sz w:val="24"/>
          </w:rPr>
          <w:t>et</w:t>
        </w:r>
        <w:proofErr w:type="gramEnd"/>
      </w:hyperlink>
      <w:hyperlink w:anchor="br2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2" w:history="1">
        <w:r>
          <w:rPr>
            <w:rFonts w:ascii="PWLMKN+LMSans12-Regular" w:hAnsi="PWLMKN+LMSans12-Regular" w:cs="PWLMKN+LMSans12-Regular"/>
            <w:color w:val="0000FF"/>
            <w:sz w:val="24"/>
          </w:rPr>
          <w:t>inconvénient</w:t>
        </w:r>
      </w:hyperlink>
      <w:hyperlink w:anchor="br2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2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FF"/>
            <w:sz w:val="24"/>
          </w:rPr>
          <w:t>la</w:t>
        </w:r>
      </w:hyperlink>
      <w:hyperlink w:anchor="br2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2" w:history="1">
        <w:r>
          <w:rPr>
            <w:rFonts w:ascii="PWLMKN+LMSans12-Regular" w:hAnsi="PWLMKN+LMSans12-Regular" w:cs="PWLMKN+LMSans12-Regular"/>
            <w:color w:val="0000FF"/>
            <w:spacing w:val="1"/>
            <w:sz w:val="24"/>
          </w:rPr>
          <w:t>méthodes</w:t>
        </w:r>
      </w:hyperlink>
      <w:hyperlink w:anchor="br22" w:history="1">
        <w:r>
          <w:rPr>
            <w:rFonts w:ascii="Times New Roman"/>
            <w:color w:val="0000FF"/>
            <w:spacing w:val="170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317EA5C4" w14:textId="77777777" w:rsidR="000849E4" w:rsidRDefault="00C702A5">
      <w:pPr>
        <w:framePr w:w="8203" w:wrap="auto" w:hAnchor="text" w:x="1908" w:y="138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2" w:history="1">
        <w:r>
          <w:rPr>
            <w:rFonts w:ascii="PWLMKN+LMSans12-Regular"/>
            <w:color w:val="0000FF"/>
            <w:sz w:val="24"/>
          </w:rPr>
          <w:t>.4</w:t>
        </w:r>
      </w:hyperlink>
      <w:hyperlink w:anchor="br22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FF"/>
            <w:sz w:val="24"/>
          </w:rPr>
          <w:t>Conclusion</w:t>
        </w:r>
      </w:hyperlink>
      <w:hyperlink w:anchor="br22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22" w:history="1">
        <w:r>
          <w:rPr>
            <w:rFonts w:ascii="PWLMKN+LMSans12-Regular" w:hAnsi="PWLMKN+LMSans12-Regular" w:cs="PWLMKN+LMSans12-Regular"/>
            <w:color w:val="0000FF"/>
            <w:sz w:val="24"/>
          </w:rPr>
          <w:t>générale</w:t>
        </w:r>
      </w:hyperlink>
      <w:hyperlink w:anchor="br22" w:history="1">
        <w:r>
          <w:rPr>
            <w:rFonts w:ascii="Times New Roman"/>
            <w:color w:val="0000FF"/>
            <w:spacing w:val="141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22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22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62AA23AC" w14:textId="77777777" w:rsidR="000849E4" w:rsidRDefault="00C702A5">
      <w:pPr>
        <w:framePr w:w="474" w:wrap="auto" w:hAnchor="text" w:x="10231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14</w:t>
      </w:r>
    </w:p>
    <w:p w14:paraId="342764A9" w14:textId="77777777" w:rsidR="000849E4" w:rsidRDefault="00C702A5">
      <w:pPr>
        <w:framePr w:w="474" w:wrap="auto" w:hAnchor="text" w:x="10231" w:y="138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14</w:t>
      </w:r>
    </w:p>
    <w:p w14:paraId="664D85CD" w14:textId="77777777" w:rsidR="000849E4" w:rsidRDefault="00C702A5">
      <w:pPr>
        <w:framePr w:w="1662" w:wrap="auto" w:hAnchor="text" w:x="1440" w:y="2202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23" w:history="1">
        <w:r>
          <w:rPr>
            <w:rFonts w:ascii="LRIOAD+LMSans10-Bold"/>
            <w:color w:val="0000FF"/>
            <w:sz w:val="24"/>
          </w:rPr>
          <w:t>Bibliographie</w:t>
        </w:r>
      </w:hyperlink>
    </w:p>
    <w:p w14:paraId="47130494" w14:textId="77777777" w:rsidR="000849E4" w:rsidRDefault="00C702A5">
      <w:pPr>
        <w:framePr w:w="503" w:wrap="auto" w:hAnchor="text" w:x="10202" w:y="2202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15</w:t>
      </w:r>
    </w:p>
    <w:p w14:paraId="3FA38C50" w14:textId="77777777" w:rsidR="000849E4" w:rsidRDefault="00C702A5">
      <w:pPr>
        <w:framePr w:w="503" w:wrap="auto" w:hAnchor="text" w:x="10202" w:y="2202"/>
        <w:widowControl w:val="0"/>
        <w:autoSpaceDE w:val="0"/>
        <w:autoSpaceDN w:val="0"/>
        <w:spacing w:before="181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16</w:t>
      </w:r>
    </w:p>
    <w:p w14:paraId="004ABE25" w14:textId="77777777" w:rsidR="000849E4" w:rsidRDefault="00C702A5">
      <w:pPr>
        <w:framePr w:w="503" w:wrap="auto" w:hAnchor="text" w:x="10202" w:y="2202"/>
        <w:widowControl w:val="0"/>
        <w:autoSpaceDE w:val="0"/>
        <w:autoSpaceDN w:val="0"/>
        <w:spacing w:before="181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16</w:t>
      </w:r>
    </w:p>
    <w:p w14:paraId="4E6D4631" w14:textId="77777777" w:rsidR="000849E4" w:rsidRDefault="00C702A5">
      <w:pPr>
        <w:framePr w:w="503" w:wrap="auto" w:hAnchor="text" w:x="10202" w:y="2202"/>
        <w:widowControl w:val="0"/>
        <w:autoSpaceDE w:val="0"/>
        <w:autoSpaceDN w:val="0"/>
        <w:spacing w:before="181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17</w:t>
      </w:r>
    </w:p>
    <w:p w14:paraId="512A9AD8" w14:textId="77777777" w:rsidR="000849E4" w:rsidRDefault="00C702A5">
      <w:pPr>
        <w:framePr w:w="1482" w:wrap="auto" w:hAnchor="text" w:x="1440" w:y="2725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24" w:history="1">
        <w:r>
          <w:rPr>
            <w:rFonts w:ascii="LRIOAD+LMSans10-Bold"/>
            <w:color w:val="0000FF"/>
            <w:sz w:val="24"/>
          </w:rPr>
          <w:t>Appendices</w:t>
        </w:r>
      </w:hyperlink>
    </w:p>
    <w:p w14:paraId="6A833EE9" w14:textId="77777777" w:rsidR="000849E4" w:rsidRDefault="00C702A5">
      <w:pPr>
        <w:framePr w:w="2011" w:wrap="auto" w:hAnchor="text" w:x="1440" w:y="3248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24" w:history="1">
        <w:r>
          <w:rPr>
            <w:rFonts w:ascii="LRIOAD+LMSans10-Bold"/>
            <w:color w:val="0000FF"/>
            <w:sz w:val="24"/>
          </w:rPr>
          <w:t>A</w:t>
        </w:r>
      </w:hyperlink>
      <w:hyperlink w:anchor="br24" w:history="1">
        <w:r>
          <w:rPr>
            <w:rFonts w:ascii="Times New Roman"/>
            <w:color w:val="0000FF"/>
            <w:spacing w:val="115"/>
            <w:sz w:val="24"/>
          </w:rPr>
          <w:t xml:space="preserve"> </w:t>
        </w:r>
      </w:hyperlink>
      <w:hyperlink w:anchor="br24" w:history="1">
        <w:r>
          <w:rPr>
            <w:rFonts w:ascii="LRIOAD+LMSans10-Bold"/>
            <w:color w:val="0000FF"/>
            <w:spacing w:val="-1"/>
            <w:sz w:val="24"/>
          </w:rPr>
          <w:t>An</w:t>
        </w:r>
      </w:hyperlink>
      <w:hyperlink w:anchor="br24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24" w:history="1">
        <w:r>
          <w:rPr>
            <w:rFonts w:ascii="LRIOAD+LMSans10-Bold"/>
            <w:color w:val="0000FF"/>
            <w:spacing w:val="1"/>
            <w:sz w:val="24"/>
          </w:rPr>
          <w:t>Appendix</w:t>
        </w:r>
      </w:hyperlink>
    </w:p>
    <w:p w14:paraId="481166CE" w14:textId="77777777" w:rsidR="000849E4" w:rsidRDefault="00C702A5">
      <w:pPr>
        <w:framePr w:w="4194" w:wrap="auto" w:hAnchor="text" w:x="1440" w:y="3771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hyperlink w:anchor="br25" w:history="1">
        <w:r>
          <w:rPr>
            <w:rFonts w:ascii="LRIOAD+LMSans10-Bold"/>
            <w:color w:val="0000FF"/>
            <w:sz w:val="24"/>
          </w:rPr>
          <w:t>B</w:t>
        </w:r>
      </w:hyperlink>
      <w:hyperlink w:anchor="br25" w:history="1">
        <w:r>
          <w:rPr>
            <w:rFonts w:ascii="Times New Roman"/>
            <w:color w:val="0000FF"/>
            <w:spacing w:val="115"/>
            <w:sz w:val="24"/>
          </w:rPr>
          <w:t xml:space="preserve"> </w:t>
        </w:r>
      </w:hyperlink>
      <w:hyperlink w:anchor="br25" w:history="1">
        <w:r>
          <w:rPr>
            <w:rFonts w:ascii="LRIOAD+LMSans10-Bold"/>
            <w:color w:val="0000FF"/>
            <w:spacing w:val="-1"/>
            <w:sz w:val="24"/>
          </w:rPr>
          <w:t>An</w:t>
        </w:r>
      </w:hyperlink>
      <w:hyperlink w:anchor="br25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25" w:history="1">
        <w:r>
          <w:rPr>
            <w:rFonts w:ascii="LRIOAD+LMSans10-Bold"/>
            <w:color w:val="0000FF"/>
            <w:spacing w:val="1"/>
            <w:sz w:val="24"/>
          </w:rPr>
          <w:t>Appendix</w:t>
        </w:r>
      </w:hyperlink>
      <w:hyperlink w:anchor="br25" w:history="1">
        <w:r>
          <w:rPr>
            <w:rFonts w:ascii="Times New Roman"/>
            <w:color w:val="0000FF"/>
            <w:spacing w:val="26"/>
            <w:sz w:val="24"/>
          </w:rPr>
          <w:t xml:space="preserve"> </w:t>
        </w:r>
      </w:hyperlink>
      <w:hyperlink w:anchor="br25" w:history="1">
        <w:r>
          <w:rPr>
            <w:rFonts w:ascii="LRIOAD+LMSans10-Bold"/>
            <w:color w:val="0000FF"/>
            <w:sz w:val="24"/>
          </w:rPr>
          <w:t>Chapter</w:t>
        </w:r>
      </w:hyperlink>
      <w:hyperlink w:anchor="br25" w:history="1">
        <w:r>
          <w:rPr>
            <w:rFonts w:ascii="Times New Roman"/>
            <w:color w:val="0000FF"/>
            <w:spacing w:val="28"/>
            <w:sz w:val="24"/>
          </w:rPr>
          <w:t xml:space="preserve"> </w:t>
        </w:r>
      </w:hyperlink>
      <w:hyperlink w:anchor="br25" w:history="1">
        <w:r>
          <w:rPr>
            <w:rFonts w:ascii="LRIOAD+LMSans10-Bold"/>
            <w:color w:val="0000FF"/>
            <w:sz w:val="24"/>
          </w:rPr>
          <w:t>(Optional)</w:t>
        </w:r>
      </w:hyperlink>
    </w:p>
    <w:p w14:paraId="5EA1D7D5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E1EEE8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396FCAB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6268036A" w14:textId="77777777" w:rsidR="000849E4" w:rsidRDefault="00C702A5">
      <w:pPr>
        <w:framePr w:w="4069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11"/>
          <w:sz w:val="50"/>
        </w:rPr>
        <w:t>Table</w:t>
      </w:r>
      <w:r>
        <w:rPr>
          <w:rFonts w:ascii="Times New Roman"/>
          <w:color w:val="000000"/>
          <w:spacing w:val="66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des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ﬁgures</w:t>
      </w:r>
    </w:p>
    <w:p w14:paraId="4B57DB70" w14:textId="77777777" w:rsidR="000849E4" w:rsidRDefault="00C702A5">
      <w:pPr>
        <w:framePr w:w="357" w:wrap="auto" w:hAnchor="text" w:x="1791" w:y="42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1</w:t>
        </w:r>
      </w:hyperlink>
    </w:p>
    <w:p w14:paraId="048A410A" w14:textId="77777777" w:rsidR="000849E4" w:rsidRDefault="00C702A5">
      <w:pPr>
        <w:framePr w:w="8203" w:wrap="auto" w:hAnchor="text" w:x="1908" w:y="42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9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pacing w:val="-7"/>
            <w:sz w:val="24"/>
          </w:rPr>
          <w:t>Vu</w:t>
        </w:r>
      </w:hyperlink>
      <w:hyperlink w:anchor="br9" w:history="1">
        <w:r>
          <w:rPr>
            <w:rFonts w:ascii="Times New Roman"/>
            <w:color w:val="0000FF"/>
            <w:spacing w:val="25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globale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z w:val="24"/>
          </w:rPr>
          <w:t>du</w:t>
        </w:r>
      </w:hyperlink>
      <w:hyperlink w:anchor="br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9" w:history="1">
        <w:r>
          <w:rPr>
            <w:rFonts w:ascii="PWLMKN+LMSans12-Regular"/>
            <w:color w:val="0000FF"/>
            <w:spacing w:val="1"/>
            <w:sz w:val="24"/>
          </w:rPr>
          <w:t>pipeline</w:t>
        </w:r>
      </w:hyperlink>
      <w:hyperlink w:anchor="br9" w:history="1">
        <w:r>
          <w:rPr>
            <w:rFonts w:ascii="Times New Roman"/>
            <w:color w:val="0000FF"/>
            <w:spacing w:val="84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46EDDEF2" w14:textId="77777777" w:rsidR="000849E4" w:rsidRDefault="00C702A5">
      <w:pPr>
        <w:framePr w:w="357" w:wrap="auto" w:hAnchor="text" w:x="10349" w:y="42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2E8EBA3D" w14:textId="77777777" w:rsidR="000849E4" w:rsidRDefault="00C702A5">
      <w:pPr>
        <w:framePr w:w="357" w:wrap="auto" w:hAnchor="text" w:x="1791" w:y="4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348B8536" w14:textId="77777777" w:rsidR="000849E4" w:rsidRDefault="00C702A5">
      <w:pPr>
        <w:framePr w:w="357" w:wrap="auto" w:hAnchor="text" w:x="179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6782344B" w14:textId="77777777" w:rsidR="000849E4" w:rsidRDefault="00C702A5">
      <w:pPr>
        <w:framePr w:w="357" w:wrap="auto" w:hAnchor="text" w:x="179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091D0C9F" w14:textId="77777777" w:rsidR="000849E4" w:rsidRDefault="00C702A5">
      <w:pPr>
        <w:framePr w:w="357" w:wrap="auto" w:hAnchor="text" w:x="179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5</w:t>
        </w:r>
      </w:hyperlink>
    </w:p>
    <w:p w14:paraId="3A79EE67" w14:textId="77777777" w:rsidR="000849E4" w:rsidRDefault="00C702A5">
      <w:pPr>
        <w:framePr w:w="8203" w:wrap="auto" w:hAnchor="text" w:x="1908" w:y="4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Histogrammes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descriptifs</w:t>
        </w:r>
      </w:hyperlink>
      <w:hyperlink w:anchor="br19" w:history="1">
        <w:r>
          <w:rPr>
            <w:rFonts w:ascii="Times New Roman"/>
            <w:color w:val="0000FF"/>
            <w:spacing w:val="18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2BBB98F" w14:textId="77777777" w:rsidR="000849E4" w:rsidRDefault="00C702A5">
      <w:pPr>
        <w:framePr w:w="8203" w:wrap="auto" w:hAnchor="text" w:x="1908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.2</w:t>
        </w:r>
      </w:hyperlink>
      <w:hyperlink w:anchor="br1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9" w:history="1">
        <w:r>
          <w:rPr>
            <w:rFonts w:ascii="PWLMKN+LMSans12-Regular" w:hAnsi="PWLMKN+LMSans12-Regular" w:cs="PWLMKN+LMSans12-Regular"/>
            <w:color w:val="0000FF"/>
            <w:sz w:val="24"/>
          </w:rPr>
          <w:t>Régression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 w:hAnsi="PWLMKN+LMSans12-Regular" w:cs="PWLMKN+LMSans12-Regular"/>
            <w:color w:val="0000FF"/>
            <w:sz w:val="24"/>
          </w:rPr>
          <w:t>linéaire</w:t>
        </w:r>
      </w:hyperlink>
      <w:hyperlink w:anchor="br19" w:history="1">
        <w:r>
          <w:rPr>
            <w:rFonts w:ascii="Times New Roman"/>
            <w:color w:val="0000FF"/>
            <w:spacing w:val="8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26CAA27B" w14:textId="77777777" w:rsidR="000849E4" w:rsidRDefault="00C702A5">
      <w:pPr>
        <w:framePr w:w="8203" w:wrap="auto" w:hAnchor="text" w:x="1908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.3</w:t>
        </w:r>
      </w:hyperlink>
      <w:hyperlink w:anchor="br1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(a)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QED-IL2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(b)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SAS-IL2</w:t>
        </w:r>
      </w:hyperlink>
      <w:hyperlink w:anchor="br19" w:history="1">
        <w:r>
          <w:rPr>
            <w:rFonts w:ascii="Times New Roman"/>
            <w:color w:val="0000FF"/>
            <w:spacing w:val="121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46C80227" w14:textId="77777777" w:rsidR="000849E4" w:rsidRDefault="00C702A5">
      <w:pPr>
        <w:framePr w:w="8203" w:wrap="auto" w:hAnchor="text" w:x="1908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19" w:history="1">
        <w:r>
          <w:rPr>
            <w:rFonts w:ascii="PWLMKN+LMSans12-Regular"/>
            <w:color w:val="0000FF"/>
            <w:sz w:val="24"/>
          </w:rPr>
          <w:t>.4</w:t>
        </w:r>
      </w:hyperlink>
      <w:hyperlink w:anchor="br19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Meilleurs</w:t>
        </w:r>
      </w:hyperlink>
      <w:hyperlink w:anchor="br19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FF"/>
            <w:sz w:val="24"/>
          </w:rPr>
          <w:t>candidats</w:t>
        </w:r>
      </w:hyperlink>
      <w:hyperlink w:anchor="br19" w:history="1">
        <w:r>
          <w:rPr>
            <w:rFonts w:ascii="Times New Roman"/>
            <w:color w:val="0000FF"/>
            <w:spacing w:val="17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hyperlink w:anchor="br19" w:history="1">
        <w:r>
          <w:rPr>
            <w:rFonts w:ascii="PWLMKN+LMSans12-Regular"/>
            <w:color w:val="000000"/>
            <w:sz w:val="24"/>
          </w:rPr>
          <w:t>.</w:t>
        </w:r>
      </w:hyperlink>
      <w:hyperlink w:anchor="br19" w:history="1">
        <w:r>
          <w:rPr>
            <w:rFonts w:ascii="Times New Roman"/>
            <w:color w:val="000000"/>
            <w:spacing w:val="5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02077839" w14:textId="77777777" w:rsidR="000849E4" w:rsidRDefault="00C702A5">
      <w:pPr>
        <w:framePr w:w="474" w:wrap="auto" w:hAnchor="text" w:x="10231" w:y="4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11</w:t>
      </w:r>
    </w:p>
    <w:p w14:paraId="739BE551" w14:textId="77777777" w:rsidR="000849E4" w:rsidRDefault="00C702A5">
      <w:pPr>
        <w:framePr w:w="474" w:wrap="auto" w:hAnchor="text" w:x="1023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11</w:t>
      </w:r>
    </w:p>
    <w:p w14:paraId="3EB940A0" w14:textId="77777777" w:rsidR="000849E4" w:rsidRDefault="00C702A5">
      <w:pPr>
        <w:framePr w:w="474" w:wrap="auto" w:hAnchor="text" w:x="1023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11</w:t>
      </w:r>
    </w:p>
    <w:p w14:paraId="63F10FC4" w14:textId="77777777" w:rsidR="000849E4" w:rsidRDefault="00C702A5">
      <w:pPr>
        <w:framePr w:w="474" w:wrap="auto" w:hAnchor="text" w:x="10231" w:y="475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12</w:t>
      </w:r>
    </w:p>
    <w:p w14:paraId="31F6C3A5" w14:textId="77777777" w:rsidR="000849E4" w:rsidRDefault="00C702A5">
      <w:pPr>
        <w:framePr w:w="347" w:wrap="auto" w:hAnchor="text" w:x="5899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</w:t>
      </w:r>
      <w:proofErr w:type="gramEnd"/>
    </w:p>
    <w:p w14:paraId="62BC6AEE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15F0C11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65EDFAF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60B831FC" w14:textId="77777777" w:rsidR="000849E4" w:rsidRDefault="00C702A5">
      <w:pPr>
        <w:framePr w:w="4326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Liste</w:t>
      </w:r>
      <w:r>
        <w:rPr>
          <w:rFonts w:ascii="Times New Roman"/>
          <w:color w:val="000000"/>
          <w:spacing w:val="56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des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tableaux</w:t>
      </w:r>
    </w:p>
    <w:p w14:paraId="15628297" w14:textId="77777777" w:rsidR="000849E4" w:rsidRDefault="00C702A5">
      <w:pPr>
        <w:framePr w:w="357" w:wrap="auto" w:hAnchor="text" w:x="1791" w:y="42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3" w:history="1">
        <w:r>
          <w:rPr>
            <w:rFonts w:ascii="PWLMKN+LMSans12-Regular"/>
            <w:color w:val="0000FF"/>
            <w:sz w:val="24"/>
          </w:rPr>
          <w:t>2</w:t>
        </w:r>
      </w:hyperlink>
    </w:p>
    <w:p w14:paraId="7F389FDC" w14:textId="77777777" w:rsidR="000849E4" w:rsidRDefault="00C702A5">
      <w:pPr>
        <w:framePr w:w="357" w:wrap="auto" w:hAnchor="text" w:x="1791" w:y="4265"/>
        <w:widowControl w:val="0"/>
        <w:autoSpaceDE w:val="0"/>
        <w:autoSpaceDN w:val="0"/>
        <w:spacing w:before="139" w:after="0" w:line="350" w:lineRule="exact"/>
        <w:jc w:val="left"/>
        <w:rPr>
          <w:rFonts w:ascii="Times New Roman"/>
          <w:color w:val="000000"/>
          <w:sz w:val="24"/>
        </w:rPr>
      </w:pPr>
      <w:hyperlink w:anchor="br17" w:history="1">
        <w:r>
          <w:rPr>
            <w:rFonts w:ascii="PWLMKN+LMSans12-Regular"/>
            <w:color w:val="0000FF"/>
            <w:sz w:val="24"/>
          </w:rPr>
          <w:t>4</w:t>
        </w:r>
      </w:hyperlink>
    </w:p>
    <w:p w14:paraId="3A59C64A" w14:textId="77777777" w:rsidR="000849E4" w:rsidRDefault="00C702A5">
      <w:pPr>
        <w:framePr w:w="9343" w:wrap="auto" w:hAnchor="text" w:x="1908" w:y="42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hyperlink w:anchor="br13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3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pacing w:val="-4"/>
            <w:sz w:val="24"/>
          </w:rPr>
          <w:t>Tableau</w:t>
        </w:r>
      </w:hyperlink>
      <w:hyperlink w:anchor="br13" w:history="1">
        <w:r>
          <w:rPr>
            <w:rFonts w:ascii="Times New Roman"/>
            <w:color w:val="0000FF"/>
            <w:spacing w:val="-5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de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la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pacing w:val="-1"/>
            <w:sz w:val="24"/>
          </w:rPr>
          <w:t>comparaison</w:t>
        </w:r>
      </w:hyperlink>
      <w:hyperlink w:anchor="br13" w:history="1">
        <w:r>
          <w:rPr>
            <w:rFonts w:ascii="Times New Roman"/>
            <w:color w:val="0000FF"/>
            <w:spacing w:val="-7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des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acides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 w:hAnsi="PWLMKN+LMSans12-Regular" w:cs="PWLMKN+LMSans12-Regular"/>
            <w:color w:val="0000FF"/>
            <w:sz w:val="24"/>
          </w:rPr>
          <w:t>aminés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retenues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pacing w:val="2"/>
            <w:sz w:val="24"/>
          </w:rPr>
          <w:t>pour</w:t>
        </w:r>
      </w:hyperlink>
      <w:hyperlink w:anchor="br13" w:history="1">
        <w:r>
          <w:rPr>
            <w:rFonts w:ascii="Times New Roman"/>
            <w:color w:val="0000FF"/>
            <w:spacing w:val="-10"/>
            <w:sz w:val="24"/>
          </w:rPr>
          <w:t xml:space="preserve"> </w:t>
        </w:r>
      </w:hyperlink>
      <w:hyperlink w:anchor="br13" w:history="1">
        <w:r>
          <w:rPr>
            <w:rFonts w:ascii="PWLMKN+LMSans12-Regular" w:hAnsi="PWLMKN+LMSans12-Regular" w:cs="PWLMKN+LMSans12-Regular"/>
            <w:color w:val="0000FF"/>
            <w:sz w:val="24"/>
          </w:rPr>
          <w:t>l’interaction</w:t>
        </w:r>
      </w:hyperlink>
      <w:hyperlink w:anchor="br13" w:history="1">
        <w:r>
          <w:rPr>
            <w:rFonts w:ascii="Times New Roman"/>
            <w:color w:val="0000FF"/>
            <w:spacing w:val="-8"/>
            <w:sz w:val="24"/>
          </w:rPr>
          <w:t xml:space="preserve"> </w:t>
        </w:r>
      </w:hyperlink>
      <w:hyperlink w:anchor="br13" w:history="1">
        <w:r>
          <w:rPr>
            <w:rFonts w:ascii="PWLMKN+LMSans12-Regular"/>
            <w:color w:val="0000FF"/>
            <w:sz w:val="24"/>
          </w:rPr>
          <w:t>IL2/IL2Ralpha.</w:t>
        </w:r>
      </w:hyperlink>
      <w:hyperlink w:anchor="br13" w:history="1">
        <w:r>
          <w:rPr>
            <w:rFonts w:ascii="Times New Roman"/>
            <w:color w:val="0000FF"/>
            <w:spacing w:val="186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5</w:t>
      </w:r>
    </w:p>
    <w:p w14:paraId="2118D908" w14:textId="77777777" w:rsidR="000849E4" w:rsidRDefault="00C702A5">
      <w:pPr>
        <w:framePr w:w="9343" w:wrap="auto" w:hAnchor="text" w:x="1908" w:y="4265"/>
        <w:widowControl w:val="0"/>
        <w:autoSpaceDE w:val="0"/>
        <w:autoSpaceDN w:val="0"/>
        <w:spacing w:before="139" w:after="0" w:line="350" w:lineRule="exact"/>
        <w:jc w:val="left"/>
        <w:rPr>
          <w:rFonts w:ascii="Times New Roman"/>
          <w:color w:val="000000"/>
          <w:sz w:val="24"/>
        </w:rPr>
      </w:pPr>
      <w:hyperlink w:anchor="br17" w:history="1">
        <w:r>
          <w:rPr>
            <w:rFonts w:ascii="PWLMKN+LMSans12-Regular"/>
            <w:color w:val="0000FF"/>
            <w:sz w:val="24"/>
          </w:rPr>
          <w:t>.1</w:t>
        </w:r>
      </w:hyperlink>
      <w:hyperlink w:anchor="br17" w:history="1">
        <w:r>
          <w:rPr>
            <w:rFonts w:ascii="Times New Roman"/>
            <w:color w:val="0000FF"/>
            <w:spacing w:val="179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z w:val="24"/>
          </w:rPr>
          <w:t>Meilleurs</w:t>
        </w:r>
      </w:hyperlink>
      <w:hyperlink w:anchor="br17" w:history="1">
        <w:r>
          <w:rPr>
            <w:rFonts w:ascii="Times New Roman"/>
            <w:color w:val="0000FF"/>
            <w:spacing w:val="18"/>
            <w:sz w:val="24"/>
          </w:rPr>
          <w:t xml:space="preserve"> </w:t>
        </w:r>
      </w:hyperlink>
      <w:hyperlink w:anchor="br17" w:history="1">
        <w:r>
          <w:rPr>
            <w:rFonts w:ascii="PWLMKN+LMSans12-Regular"/>
            <w:color w:val="0000FF"/>
            <w:sz w:val="24"/>
          </w:rPr>
          <w:t>SMILES</w:t>
        </w:r>
      </w:hyperlink>
      <w:hyperlink w:anchor="br17" w:history="1">
        <w:r>
          <w:rPr>
            <w:rFonts w:ascii="Times New Roman"/>
            <w:color w:val="0000FF"/>
            <w:spacing w:val="14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514ABAB5" w14:textId="77777777" w:rsidR="000849E4" w:rsidRDefault="00C702A5">
      <w:pPr>
        <w:framePr w:w="357" w:wrap="auto" w:hAnchor="text" w:x="10349" w:y="4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9</w:t>
      </w:r>
    </w:p>
    <w:p w14:paraId="3AE99170" w14:textId="77777777" w:rsidR="000849E4" w:rsidRDefault="00C702A5">
      <w:pPr>
        <w:framePr w:w="402" w:wrap="auto" w:hAnchor="text" w:x="5872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vi</w:t>
      </w:r>
      <w:proofErr w:type="gramEnd"/>
    </w:p>
    <w:p w14:paraId="2D7D4DCE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1EA2B1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1542563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342B0C93" w14:textId="77777777" w:rsidR="000849E4" w:rsidRDefault="00C702A5">
      <w:pPr>
        <w:framePr w:w="548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Liste</w:t>
      </w:r>
      <w:r>
        <w:rPr>
          <w:rFonts w:ascii="Times New Roman"/>
          <w:color w:val="000000"/>
          <w:spacing w:val="56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des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3"/>
          <w:sz w:val="50"/>
        </w:rPr>
        <w:t>Abbreviations</w:t>
      </w:r>
    </w:p>
    <w:p w14:paraId="728E336C" w14:textId="77777777" w:rsidR="000849E4" w:rsidRDefault="00C702A5">
      <w:pPr>
        <w:framePr w:w="1189" w:wrap="auto" w:hAnchor="text" w:x="1440" w:y="40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CRCI2NA</w:t>
      </w:r>
    </w:p>
    <w:p w14:paraId="5457B623" w14:textId="77777777" w:rsidR="000849E4" w:rsidRDefault="00C702A5">
      <w:pPr>
        <w:framePr w:w="1189" w:wrap="auto" w:hAnchor="text" w:x="1440" w:y="4065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DS</w:t>
      </w:r>
    </w:p>
    <w:p w14:paraId="43F338F4" w14:textId="77777777" w:rsidR="000849E4" w:rsidRDefault="00C702A5">
      <w:pPr>
        <w:framePr w:w="6948" w:wrap="auto" w:hAnchor="text" w:x="2997" w:y="40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Centre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Recherche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Cancérologie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Immunologie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Nantes-Angers</w:t>
      </w:r>
    </w:p>
    <w:p w14:paraId="64DCB31E" w14:textId="77777777" w:rsidR="000849E4" w:rsidRDefault="00C702A5">
      <w:pPr>
        <w:framePr w:w="6948" w:wrap="auto" w:hAnchor="text" w:x="2997" w:y="4065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Discovery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Studio</w:t>
      </w:r>
    </w:p>
    <w:p w14:paraId="01D074DF" w14:textId="77777777" w:rsidR="000849E4" w:rsidRDefault="00C702A5">
      <w:pPr>
        <w:framePr w:w="959" w:wrap="auto" w:hAnchor="text" w:x="1440" w:y="478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FMO</w:t>
      </w:r>
    </w:p>
    <w:p w14:paraId="352042DD" w14:textId="77777777" w:rsidR="000849E4" w:rsidRDefault="00C702A5">
      <w:pPr>
        <w:framePr w:w="959" w:wrap="auto" w:hAnchor="text" w:x="1440" w:y="4786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GLiCID</w:t>
      </w:r>
    </w:p>
    <w:p w14:paraId="31B1E670" w14:textId="77777777" w:rsidR="000849E4" w:rsidRDefault="00C702A5">
      <w:pPr>
        <w:framePr w:w="959" w:wrap="auto" w:hAnchor="text" w:x="1440" w:y="4786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HBD</w:t>
      </w:r>
    </w:p>
    <w:p w14:paraId="10E2327A" w14:textId="77777777" w:rsidR="000849E4" w:rsidRDefault="00C702A5">
      <w:pPr>
        <w:framePr w:w="5451" w:wrap="auto" w:hAnchor="text" w:x="2997" w:y="478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Fragment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Orbital</w:t>
      </w:r>
    </w:p>
    <w:p w14:paraId="50B7395A" w14:textId="77777777" w:rsidR="000849E4" w:rsidRDefault="00C702A5">
      <w:pPr>
        <w:framePr w:w="5451" w:wrap="auto" w:hAnchor="text" w:x="2997" w:y="4786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Groupement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Ligérien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Calcul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Intensif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Distribué</w:t>
      </w:r>
    </w:p>
    <w:p w14:paraId="20201308" w14:textId="77777777" w:rsidR="000849E4" w:rsidRDefault="00C702A5">
      <w:pPr>
        <w:framePr w:w="5451" w:wrap="auto" w:hAnchor="text" w:x="2997" w:y="4786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Hydrogen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Bond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Donors</w:t>
      </w:r>
    </w:p>
    <w:p w14:paraId="0986CB83" w14:textId="77777777" w:rsidR="000849E4" w:rsidRDefault="00C702A5">
      <w:pPr>
        <w:framePr w:w="1119" w:wrap="auto" w:hAnchor="text" w:x="1440" w:y="586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HBA</w:t>
      </w:r>
    </w:p>
    <w:p w14:paraId="133A1D82" w14:textId="77777777" w:rsidR="000849E4" w:rsidRDefault="00C702A5">
      <w:pPr>
        <w:framePr w:w="1119" w:wrap="auto" w:hAnchor="text" w:x="1440" w:y="5867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6"/>
          <w:sz w:val="24"/>
        </w:rPr>
        <w:t>IMPACT</w:t>
      </w:r>
    </w:p>
    <w:p w14:paraId="378AD18E" w14:textId="77777777" w:rsidR="000849E4" w:rsidRDefault="00C702A5">
      <w:pPr>
        <w:framePr w:w="1119" w:wrap="auto" w:hAnchor="text" w:x="1440" w:y="5867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IL2</w:t>
      </w:r>
    </w:p>
    <w:p w14:paraId="6395F971" w14:textId="77777777" w:rsidR="000849E4" w:rsidRDefault="00C702A5">
      <w:pPr>
        <w:framePr w:w="4207" w:wrap="auto" w:hAnchor="text" w:x="2997" w:y="586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Hydrogen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Bond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Acceptors</w:t>
      </w:r>
    </w:p>
    <w:p w14:paraId="0B8F617C" w14:textId="77777777" w:rsidR="000849E4" w:rsidRDefault="00C702A5">
      <w:pPr>
        <w:framePr w:w="4207" w:wrap="auto" w:hAnchor="text" w:x="2997" w:y="5867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Activités</w:t>
      </w:r>
    </w:p>
    <w:p w14:paraId="169B8813" w14:textId="77777777" w:rsidR="000849E4" w:rsidRDefault="00C702A5">
      <w:pPr>
        <w:framePr w:w="4207" w:wrap="auto" w:hAnchor="text" w:x="2997" w:y="5867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Interleukine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2</w:t>
      </w:r>
    </w:p>
    <w:p w14:paraId="67BFF2F4" w14:textId="77777777" w:rsidR="000849E4" w:rsidRDefault="00C702A5">
      <w:pPr>
        <w:framePr w:w="593" w:wrap="auto" w:hAnchor="text" w:x="1440" w:y="694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iPP</w:t>
      </w:r>
      <w:proofErr w:type="gramEnd"/>
    </w:p>
    <w:p w14:paraId="49D8615E" w14:textId="77777777" w:rsidR="000849E4" w:rsidRDefault="00C702A5">
      <w:pPr>
        <w:framePr w:w="593" w:wrap="auto" w:hAnchor="text" w:x="1440" w:y="6948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LP</w:t>
      </w:r>
    </w:p>
    <w:p w14:paraId="0D1C2E1D" w14:textId="77777777" w:rsidR="000849E4" w:rsidRDefault="00C702A5">
      <w:pPr>
        <w:framePr w:w="3068" w:wrap="auto" w:hAnchor="text" w:x="2997" w:y="694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Protéine-Protéine</w:t>
      </w:r>
    </w:p>
    <w:p w14:paraId="0D21D5A5" w14:textId="77777777" w:rsidR="000849E4" w:rsidRDefault="00C702A5">
      <w:pPr>
        <w:framePr w:w="3068" w:wrap="auto" w:hAnchor="text" w:x="2997" w:y="6948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LogP</w:t>
      </w:r>
    </w:p>
    <w:p w14:paraId="660DDCE0" w14:textId="77777777" w:rsidR="000849E4" w:rsidRDefault="00C702A5">
      <w:pPr>
        <w:framePr w:w="663" w:wrap="auto" w:hAnchor="text" w:x="1440" w:y="766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MW</w:t>
      </w:r>
    </w:p>
    <w:p w14:paraId="3CDF7795" w14:textId="77777777" w:rsidR="000849E4" w:rsidRDefault="00C702A5">
      <w:pPr>
        <w:framePr w:w="1956" w:wrap="auto" w:hAnchor="text" w:x="2997" w:y="766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Molecular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Weight</w:t>
      </w:r>
    </w:p>
    <w:p w14:paraId="63FB72C8" w14:textId="77777777" w:rsidR="000849E4" w:rsidRDefault="00C702A5">
      <w:pPr>
        <w:framePr w:w="712" w:wrap="auto" w:hAnchor="text" w:x="1440" w:y="802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PDB</w:t>
      </w:r>
    </w:p>
    <w:p w14:paraId="406F52D3" w14:textId="77777777" w:rsidR="000849E4" w:rsidRDefault="00C702A5">
      <w:pPr>
        <w:framePr w:w="2084" w:wrap="auto" w:hAnchor="text" w:x="2997" w:y="802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Protein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Bank</w:t>
      </w:r>
    </w:p>
    <w:p w14:paraId="09C93F46" w14:textId="77777777" w:rsidR="000849E4" w:rsidRDefault="00C702A5">
      <w:pPr>
        <w:framePr w:w="1176" w:wrap="auto" w:hAnchor="text" w:x="1440" w:y="838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6"/>
          <w:sz w:val="24"/>
        </w:rPr>
        <w:t>PROTAC</w:t>
      </w:r>
    </w:p>
    <w:p w14:paraId="088D1303" w14:textId="77777777" w:rsidR="000849E4" w:rsidRDefault="00C702A5">
      <w:pPr>
        <w:framePr w:w="1176" w:wrap="auto" w:hAnchor="text" w:x="1440" w:y="8389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QED</w:t>
      </w:r>
    </w:p>
    <w:p w14:paraId="271EFE82" w14:textId="77777777" w:rsidR="000849E4" w:rsidRDefault="00C702A5">
      <w:pPr>
        <w:framePr w:w="1176" w:wrap="auto" w:hAnchor="text" w:x="1440" w:y="8389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SAS</w:t>
      </w:r>
    </w:p>
    <w:p w14:paraId="6B167F57" w14:textId="77777777" w:rsidR="000849E4" w:rsidRDefault="00C702A5">
      <w:pPr>
        <w:framePr w:w="4018" w:wrap="auto" w:hAnchor="text" w:x="2997" w:y="838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Proteolysis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Targeting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Chimeras</w:t>
      </w:r>
    </w:p>
    <w:p w14:paraId="59201CB2" w14:textId="77777777" w:rsidR="000849E4" w:rsidRDefault="00C702A5">
      <w:pPr>
        <w:framePr w:w="4018" w:wrap="auto" w:hAnchor="text" w:x="2997" w:y="8389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Quantitative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Estimate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Drug-likeness</w:t>
      </w:r>
    </w:p>
    <w:p w14:paraId="3FF9CEAD" w14:textId="77777777" w:rsidR="000849E4" w:rsidRDefault="00C702A5">
      <w:pPr>
        <w:framePr w:w="4018" w:wrap="auto" w:hAnchor="text" w:x="2997" w:y="8389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Synthetic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Accessibility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</w:p>
    <w:p w14:paraId="6D7A9FE8" w14:textId="77777777" w:rsidR="000849E4" w:rsidRDefault="00C702A5">
      <w:pPr>
        <w:framePr w:w="4018" w:wrap="auto" w:hAnchor="text" w:x="2997" w:y="8389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Standard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Format</w:t>
      </w:r>
    </w:p>
    <w:p w14:paraId="1455780D" w14:textId="77777777" w:rsidR="000849E4" w:rsidRDefault="00C702A5">
      <w:pPr>
        <w:framePr w:w="671" w:wrap="auto" w:hAnchor="text" w:x="1440" w:y="947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SDF</w:t>
      </w:r>
    </w:p>
    <w:p w14:paraId="2DEB4C70" w14:textId="77777777" w:rsidR="000849E4" w:rsidRDefault="00C702A5">
      <w:pPr>
        <w:framePr w:w="1033" w:wrap="auto" w:hAnchor="text" w:x="1440" w:y="983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SMILES</w:t>
      </w:r>
    </w:p>
    <w:p w14:paraId="36E023A1" w14:textId="77777777" w:rsidR="000849E4" w:rsidRDefault="00C702A5">
      <w:pPr>
        <w:framePr w:w="1033" w:wrap="auto" w:hAnchor="text" w:x="1440" w:y="9830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TPSA</w:t>
      </w:r>
    </w:p>
    <w:p w14:paraId="4FC3A124" w14:textId="77777777" w:rsidR="000849E4" w:rsidRDefault="00C702A5">
      <w:pPr>
        <w:framePr w:w="4669" w:wrap="auto" w:hAnchor="text" w:x="2997" w:y="983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Simpliﬁed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Molecular-Input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Line-Entry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System</w:t>
      </w:r>
    </w:p>
    <w:p w14:paraId="1F09D120" w14:textId="77777777" w:rsidR="000849E4" w:rsidRDefault="00C702A5">
      <w:pPr>
        <w:framePr w:w="4669" w:wrap="auto" w:hAnchor="text" w:x="2997" w:y="9830"/>
        <w:widowControl w:val="0"/>
        <w:autoSpaceDE w:val="0"/>
        <w:autoSpaceDN w:val="0"/>
        <w:spacing w:before="1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2"/>
          <w:sz w:val="24"/>
        </w:rPr>
        <w:t>Topological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Polar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Area</w:t>
      </w:r>
    </w:p>
    <w:p w14:paraId="56A87371" w14:textId="77777777" w:rsidR="000849E4" w:rsidRDefault="00C702A5">
      <w:pPr>
        <w:framePr w:w="457" w:wrap="auto" w:hAnchor="text" w:x="5844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vii</w:t>
      </w:r>
      <w:proofErr w:type="gramEnd"/>
    </w:p>
    <w:p w14:paraId="1761A672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83B2893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905BFB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2D257816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1</w:t>
      </w:r>
    </w:p>
    <w:p w14:paraId="117CBDE9" w14:textId="77777777" w:rsidR="000849E4" w:rsidRDefault="00C702A5">
      <w:pPr>
        <w:framePr w:w="5903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z w:val="50"/>
        </w:rPr>
        <w:t>Introduction</w:t>
      </w:r>
      <w:r>
        <w:rPr>
          <w:rFonts w:ascii="Times New Roman"/>
          <w:color w:val="000000"/>
          <w:spacing w:val="55"/>
          <w:sz w:val="50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50"/>
        </w:rPr>
        <w:t>et</w:t>
      </w:r>
      <w:proofErr w:type="gramEnd"/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Contexte</w:t>
      </w:r>
    </w:p>
    <w:p w14:paraId="798E45EB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L’objectif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principal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travail</w:t>
      </w:r>
      <w:r>
        <w:rPr>
          <w:rFonts w:ascii="Times New Roman"/>
          <w:color w:val="000000"/>
          <w:spacing w:val="2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mise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bio-informatique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semi-</w:t>
      </w:r>
    </w:p>
    <w:p w14:paraId="621D4400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automatisée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allant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l’analyse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jusqu’à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l’évalua-</w:t>
      </w:r>
    </w:p>
    <w:p w14:paraId="17C6A91E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tion</w:t>
      </w:r>
      <w:proofErr w:type="gramEnd"/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pseudo-ligands.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mémoire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diﬀérentes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démarche,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3B5293B4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outils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mobilisés,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diﬃcultés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rencontrées,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obtenus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perspectives</w:t>
      </w:r>
    </w:p>
    <w:p w14:paraId="69F935E2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envisagées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.</w:t>
      </w:r>
    </w:p>
    <w:p w14:paraId="1895029C" w14:textId="77777777" w:rsidR="000849E4" w:rsidRDefault="00C702A5">
      <w:pPr>
        <w:framePr w:w="429" w:wrap="auto" w:hAnchor="text" w:x="1440" w:y="691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1</w:t>
      </w:r>
    </w:p>
    <w:p w14:paraId="2791D68B" w14:textId="77777777" w:rsidR="000849E4" w:rsidRDefault="00C702A5">
      <w:pPr>
        <w:framePr w:w="4653" w:wrap="auto" w:hAnchor="text" w:x="1629" w:y="691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Vision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globale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du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z w:val="34"/>
        </w:rPr>
        <w:t>projet</w:t>
      </w:r>
    </w:p>
    <w:p w14:paraId="20E04AFF" w14:textId="77777777" w:rsidR="000849E4" w:rsidRDefault="00C702A5">
      <w:pPr>
        <w:framePr w:w="3395" w:wrap="auto" w:hAnchor="text" w:x="4375" w:y="14306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1.1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  <w:spacing w:val="-7"/>
        </w:rPr>
        <w:t>Vu</w:t>
      </w:r>
      <w:ins w:id="9" w:author="mike.maillasson@gmail.com" w:date="2025-05-26T09:13:00Z">
        <w:r w:rsidR="00EC3467">
          <w:rPr>
            <w:rFonts w:ascii="JJDOHJ+LMSans10-Regular"/>
            <w:color w:val="000000"/>
            <w:spacing w:val="-7"/>
          </w:rPr>
          <w:t>e</w:t>
        </w:r>
      </w:ins>
      <w:r>
        <w:rPr>
          <w:rFonts w:ascii="Times New Roman"/>
          <w:color w:val="000000"/>
          <w:spacing w:val="24"/>
        </w:rPr>
        <w:t xml:space="preserve"> </w:t>
      </w:r>
      <w:r>
        <w:rPr>
          <w:rFonts w:ascii="JJDOHJ+LMSans10-Regular"/>
          <w:color w:val="000000"/>
          <w:spacing w:val="-1"/>
        </w:rPr>
        <w:t>globale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du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pipeline</w:t>
      </w:r>
    </w:p>
    <w:p w14:paraId="57A9CA77" w14:textId="77777777" w:rsidR="000849E4" w:rsidRDefault="00C702A5">
      <w:pPr>
        <w:framePr w:w="357" w:wrap="auto" w:hAnchor="text" w:x="5894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27C9090E" w14:textId="5B8381DA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commentRangeStart w:id="10"/>
      <w:r>
        <w:rPr>
          <w:noProof/>
          <w:lang w:val="fr-FR" w:eastAsia="fr-FR"/>
        </w:rPr>
        <w:drawing>
          <wp:anchor distT="0" distB="0" distL="114300" distR="114300" simplePos="0" relativeHeight="251661312" behindDoc="1" locked="0" layoutInCell="1" allowOverlap="1" wp14:anchorId="183B56F1" wp14:editId="6A1C5205">
            <wp:simplePos x="0" y="0"/>
            <wp:positionH relativeFrom="page">
              <wp:posOffset>901700</wp:posOffset>
            </wp:positionH>
            <wp:positionV relativeFrom="page">
              <wp:posOffset>5012690</wp:posOffset>
            </wp:positionV>
            <wp:extent cx="5756275" cy="3997325"/>
            <wp:effectExtent l="0" t="0" r="0" b="3175"/>
            <wp:wrapNone/>
            <wp:docPr id="10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99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10"/>
      <w:r w:rsidR="00EC3467">
        <w:rPr>
          <w:rStyle w:val="Marquedecommentaire"/>
        </w:rPr>
        <w:commentReference w:id="10"/>
      </w:r>
      <w:r w:rsidR="00C702A5">
        <w:rPr>
          <w:rFonts w:ascii="Arial"/>
          <w:color w:val="FF0000"/>
          <w:sz w:val="2"/>
        </w:rPr>
        <w:br w:type="page"/>
      </w:r>
    </w:p>
    <w:p w14:paraId="666D1F0C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0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034CFBB6" w14:textId="77777777" w:rsidR="000849E4" w:rsidRDefault="00C702A5">
      <w:pPr>
        <w:framePr w:w="5230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1.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INTRODUCTION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CONTEXTE</w:t>
      </w:r>
    </w:p>
    <w:p w14:paraId="3B611B42" w14:textId="77777777" w:rsidR="000849E4" w:rsidRDefault="00C702A5">
      <w:pPr>
        <w:framePr w:w="357" w:wrap="auto" w:hAnchor="text" w:x="10348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175F77EA" w14:textId="77777777" w:rsidR="000849E4" w:rsidRDefault="00C702A5">
      <w:pPr>
        <w:framePr w:w="429" w:wrap="auto" w:hAnchor="text" w:x="1440" w:y="127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1</w:t>
      </w:r>
    </w:p>
    <w:p w14:paraId="44881AAF" w14:textId="77777777" w:rsidR="000849E4" w:rsidRDefault="00C702A5">
      <w:pPr>
        <w:framePr w:w="5224" w:wrap="auto" w:hAnchor="text" w:x="1629" w:y="127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.2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Contexte</w:t>
      </w:r>
      <w:r>
        <w:rPr>
          <w:rFonts w:ascii="Times New Roman"/>
          <w:color w:val="000000"/>
          <w:spacing w:val="41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et</w:t>
      </w:r>
      <w:proofErr w:type="gramEnd"/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environnement</w:t>
      </w:r>
    </w:p>
    <w:p w14:paraId="34747AC6" w14:textId="77777777" w:rsidR="000849E4" w:rsidRDefault="00C702A5">
      <w:pPr>
        <w:framePr w:w="8914" w:wrap="auto" w:hAnchor="text" w:x="1791" w:y="191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stage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réalisé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l’équipe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12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CRCI2NA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(Centre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Recherche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Can-</w:t>
      </w:r>
    </w:p>
    <w:p w14:paraId="7396D78B" w14:textId="77777777" w:rsidR="000849E4" w:rsidRDefault="00C702A5">
      <w:pPr>
        <w:framePr w:w="9265" w:wrap="auto" w:hAnchor="text" w:x="1440" w:y="220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cérologie</w:t>
      </w:r>
      <w:proofErr w:type="gramEnd"/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Immunologie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Nantes-Angers),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plateforme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LRIOAD+LMSans10-Bold"/>
          <w:color w:val="000000"/>
          <w:spacing w:val="-6"/>
          <w:sz w:val="24"/>
        </w:rPr>
        <w:t>IMPACT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(Interactions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Molé-</w:t>
      </w:r>
    </w:p>
    <w:p w14:paraId="7CD7D29F" w14:textId="77777777" w:rsidR="000849E4" w:rsidRDefault="00C702A5">
      <w:pPr>
        <w:framePr w:w="9265" w:wrap="auto" w:hAnchor="text" w:x="1440" w:y="220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culaires</w:t>
      </w:r>
      <w:proofErr w:type="gramEnd"/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Puces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Activités)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l’utilisation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service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GLiCID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(Groupement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Ligérien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</w:p>
    <w:p w14:paraId="7EB829F3" w14:textId="77777777" w:rsidR="000849E4" w:rsidRDefault="00C702A5">
      <w:pPr>
        <w:framePr w:w="9265" w:wrap="auto" w:hAnchor="text" w:x="1440" w:y="220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Calcul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Intensif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Distribué).</w:t>
      </w:r>
    </w:p>
    <w:p w14:paraId="7A2E49C8" w14:textId="77777777" w:rsidR="000849E4" w:rsidRDefault="00C702A5">
      <w:pPr>
        <w:framePr w:w="8914" w:wrap="auto" w:hAnchor="text" w:x="1791" w:y="33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pacing w:val="-6"/>
          <w:sz w:val="24"/>
        </w:rPr>
        <w:t>IMPACT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plateforme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protéomique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regroupant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outils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d’analyse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tech-</w:t>
      </w:r>
    </w:p>
    <w:p w14:paraId="5CD17D42" w14:textId="77777777" w:rsidR="000849E4" w:rsidRDefault="00C702A5">
      <w:pPr>
        <w:framePr w:w="6682" w:wrap="auto" w:hAnchor="text" w:x="1440" w:y="365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nologies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dédiées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l’étude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globale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biomoléculaires.</w:t>
      </w:r>
    </w:p>
    <w:p w14:paraId="6BBF33B3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L’environnement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travail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reposait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l’utilisation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langage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Python</w:t>
      </w:r>
      <w:r>
        <w:rPr>
          <w:rFonts w:ascii="Times New Roman"/>
          <w:color w:val="000000"/>
          <w:spacing w:val="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bibliothèques</w:t>
      </w:r>
    </w:p>
    <w:p w14:paraId="212F5B5B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spécialisées</w:t>
      </w:r>
      <w:proofErr w:type="gramEnd"/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telles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RDKit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(Chémio-informatique),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LRIOAD+LMSans10-Bold"/>
          <w:color w:val="000000"/>
          <w:spacing w:val="-4"/>
          <w:sz w:val="24"/>
        </w:rPr>
        <w:t>TensorFlow</w:t>
      </w:r>
      <w:r>
        <w:rPr>
          <w:rFonts w:ascii="PWLMKN+LMSans12-Regular" w:hAnsi="PWLMKN+LMSans12-Regular" w:cs="PWLMKN+LMSans12-Regular"/>
          <w:color w:val="000000"/>
          <w:sz w:val="24"/>
        </w:rPr>
        <w:t>(Réseaux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neuronaux)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</w:p>
    <w:p w14:paraId="30D07951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encore</w:t>
      </w:r>
      <w:proofErr w:type="gramEnd"/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Biopython,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manipulation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régulière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structuraux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format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PDB</w:t>
      </w:r>
    </w:p>
    <w:p w14:paraId="48CAE84D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(Proteine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Bank)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SMILES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(Simpliﬁed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Molecular-Input</w:t>
      </w:r>
    </w:p>
    <w:p w14:paraId="2B3E9D94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Line-Entry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System).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étaient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déjà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en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permettre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gé-</w:t>
      </w:r>
    </w:p>
    <w:p w14:paraId="1C2FF4CF" w14:textId="77777777" w:rsidR="000849E4" w:rsidRDefault="00C702A5">
      <w:pPr>
        <w:framePr w:w="9266" w:wrap="auto" w:hAnchor="text" w:x="1440" w:y="423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nération</w:t>
      </w:r>
      <w:proofErr w:type="gram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deep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learning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réseau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neurones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</w:t>
      </w:r>
      <w:r>
        <w:rPr>
          <w:rFonts w:ascii="ERULTE+LMSans12-Oblique"/>
          <w:color w:val="000000"/>
          <w:sz w:val="24"/>
        </w:rPr>
        <w:t>cf.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ERULTE+LMSans12-Oblique"/>
          <w:color w:val="000000"/>
          <w:spacing w:val="2"/>
          <w:sz w:val="24"/>
        </w:rPr>
        <w:t>Autoencodeur</w:t>
      </w:r>
      <w:r>
        <w:rPr>
          <w:rFonts w:ascii="PWLMKN+LMSans12-Regular"/>
          <w:color w:val="000000"/>
          <w:sz w:val="24"/>
        </w:rPr>
        <w:t>).</w:t>
      </w:r>
    </w:p>
    <w:p w14:paraId="76CF6BF5" w14:textId="77777777" w:rsidR="000849E4" w:rsidRDefault="00C702A5">
      <w:pPr>
        <w:framePr w:w="8914" w:wrap="auto" w:hAnchor="text" w:x="1791" w:y="625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SMILES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Notation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linéaire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spéciﬁque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traduisant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conformation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2D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</w:p>
    <w:p w14:paraId="0E6D9024" w14:textId="77777777" w:rsidR="000849E4" w:rsidRDefault="00C702A5">
      <w:pPr>
        <w:framePr w:w="3100" w:wrap="auto" w:hAnchor="text" w:x="1440" w:y="654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utilisant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caractères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ASCII.</w:t>
      </w:r>
    </w:p>
    <w:p w14:paraId="1C3F6B8E" w14:textId="77777777" w:rsidR="000849E4" w:rsidRDefault="00C702A5">
      <w:pPr>
        <w:framePr w:w="429" w:wrap="auto" w:hAnchor="text" w:x="1440" w:y="7237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1</w:t>
      </w:r>
    </w:p>
    <w:p w14:paraId="480DDC16" w14:textId="77777777" w:rsidR="000849E4" w:rsidRDefault="00C702A5">
      <w:pPr>
        <w:framePr w:w="3199" w:wrap="auto" w:hAnchor="text" w:x="1629" w:y="7237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.3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Problématique</w:t>
      </w:r>
    </w:p>
    <w:p w14:paraId="56C105FE" w14:textId="77777777" w:rsidR="000849E4" w:rsidRDefault="00C702A5">
      <w:pPr>
        <w:framePr w:w="8914" w:wrap="auto" w:hAnchor="text" w:x="1791" w:y="78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interactions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4"/>
        </w:rPr>
        <w:t>protéine-protéine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(iPP)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jouent</w:t>
      </w:r>
      <w:r>
        <w:rPr>
          <w:rFonts w:ascii="Times New Roman"/>
          <w:color w:val="000000"/>
          <w:spacing w:val="1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rôle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central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nombreux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pro-</w:t>
      </w:r>
    </w:p>
    <w:p w14:paraId="460FBE7C" w14:textId="77777777" w:rsidR="000849E4" w:rsidRDefault="00C702A5">
      <w:pPr>
        <w:framePr w:w="9266" w:wrap="auto" w:hAnchor="text" w:x="1440" w:y="817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cessus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biologiques,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qu’il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s’agisse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signalisation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cellulaire,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régulation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enzymatique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d’as-</w:t>
      </w:r>
    </w:p>
    <w:p w14:paraId="650B7363" w14:textId="77777777" w:rsidR="000849E4" w:rsidRDefault="00C702A5">
      <w:pPr>
        <w:framePr w:w="9266" w:wrap="auto" w:hAnchor="text" w:x="1440" w:y="817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semblage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complexes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multi-protéiques.</w:t>
      </w:r>
    </w:p>
    <w:p w14:paraId="03567CBA" w14:textId="77777777" w:rsidR="000849E4" w:rsidRDefault="00C702A5">
      <w:pPr>
        <w:framePr w:w="9266" w:wrap="auto" w:hAnchor="text" w:x="1440" w:y="875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7"/>
          <w:sz w:val="24"/>
        </w:rPr>
        <w:t>Par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exemple,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l’interleukine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2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(IL2),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pro-inﬂammatoire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laquelle</w:t>
      </w:r>
      <w:r>
        <w:rPr>
          <w:rFonts w:ascii="Times New Roman"/>
          <w:color w:val="000000"/>
          <w:spacing w:val="3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existe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27FBA44B" w14:textId="77777777" w:rsidR="000849E4" w:rsidRDefault="00C702A5">
      <w:pPr>
        <w:framePr w:w="9266" w:wrap="auto" w:hAnchor="text" w:x="1440" w:y="87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ligands</w:t>
      </w:r>
      <w:proofErr w:type="gramEnd"/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inhibiteurs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connus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utiliserons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vériﬁer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pertinence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</w:p>
    <w:p w14:paraId="7BDA97FA" w14:textId="77777777" w:rsidR="000849E4" w:rsidRDefault="00C702A5">
      <w:pPr>
        <w:framePr w:w="9266" w:wrap="auto" w:hAnchor="text" w:x="1440" w:y="87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mis</w:t>
      </w:r>
      <w:proofErr w:type="gramEnd"/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place.</w:t>
      </w:r>
      <w:r>
        <w:rPr>
          <w:rFonts w:ascii="Times New Roman"/>
          <w:color w:val="000000"/>
          <w:spacing w:val="4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possible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trouver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grand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</w:p>
    <w:p w14:paraId="0C053DA5" w14:textId="77777777" w:rsidR="000849E4" w:rsidRDefault="00C702A5">
      <w:pPr>
        <w:framePr w:w="9266" w:wrap="auto" w:hAnchor="text" w:x="1440" w:y="87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inhibiteur</w:t>
      </w:r>
      <w:proofErr w:type="gramEnd"/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associé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plateforme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Inhibitors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of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Protein-Protein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Interaction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Database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[</w:t>
      </w:r>
      <w:hyperlink w:anchor="br23" w:history="1">
        <w:r>
          <w:rPr>
            <w:rFonts w:ascii="PWLMKN+LMSans12-Regular" w:hAnsi="PWLMKN+LMSans12-Regular" w:cs="PWLMKN+LMSans12-Regular"/>
            <w:color w:val="000080"/>
            <w:spacing w:val="1"/>
            <w:sz w:val="24"/>
          </w:rPr>
          <w:t>Labbé</w:t>
        </w:r>
      </w:hyperlink>
    </w:p>
    <w:p w14:paraId="401AA51A" w14:textId="77777777" w:rsidR="000849E4" w:rsidRDefault="00C702A5">
      <w:pPr>
        <w:framePr w:w="9266" w:wrap="auto" w:hAnchor="text" w:x="1440" w:y="87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hyperlink w:anchor="br23" w:history="1">
        <w:proofErr w:type="gramStart"/>
        <w:r>
          <w:rPr>
            <w:rFonts w:ascii="PWLMKN+LMSans12-Regular"/>
            <w:color w:val="000080"/>
            <w:sz w:val="24"/>
          </w:rPr>
          <w:t>et</w:t>
        </w:r>
      </w:hyperlink>
      <w:hyperlink w:anchor="br23" w:history="1">
        <w:r>
          <w:rPr>
            <w:rFonts w:ascii="Times New Roman"/>
            <w:color w:val="000080"/>
            <w:spacing w:val="18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al</w:t>
        </w:r>
        <w:proofErr w:type="gramEnd"/>
        <w:r>
          <w:rPr>
            <w:rFonts w:ascii="PWLMKN+LMSans12-Regular"/>
            <w:color w:val="000080"/>
            <w:sz w:val="24"/>
          </w:rPr>
          <w:t>.</w:t>
        </w:r>
      </w:hyperlink>
      <w:hyperlink w:anchor="br23" w:history="1">
        <w:r>
          <w:rPr>
            <w:rFonts w:ascii="Times New Roman"/>
            <w:color w:val="000080"/>
            <w:spacing w:val="18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(</w:t>
      </w:r>
      <w:hyperlink w:anchor="br23" w:history="1">
        <w:r>
          <w:rPr>
            <w:rFonts w:ascii="PWLMKN+LMSans12-Regular"/>
            <w:color w:val="000080"/>
            <w:sz w:val="24"/>
          </w:rPr>
          <w:t>2015</w:t>
        </w:r>
      </w:hyperlink>
      <w:r>
        <w:rPr>
          <w:rFonts w:ascii="PWLMKN+LMSans12-Regular"/>
          <w:color w:val="000000"/>
          <w:sz w:val="24"/>
        </w:rPr>
        <w:t>)].</w:t>
      </w:r>
    </w:p>
    <w:p w14:paraId="593CBF32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hyperlink w:anchor="br23" w:history="1">
        <w:r>
          <w:rPr>
            <w:rFonts w:ascii="PWLMKN+LMSans12-Regular"/>
            <w:color w:val="000000"/>
            <w:sz w:val="24"/>
          </w:rPr>
          <w:t>La</w:t>
        </w:r>
      </w:hyperlink>
      <w:hyperlink w:anchor="br23" w:history="1">
        <w:r>
          <w:rPr>
            <w:rFonts w:ascii="Times New Roman"/>
            <w:color w:val="000000"/>
            <w:spacing w:val="24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pacing w:val="1"/>
            <w:sz w:val="24"/>
          </w:rPr>
          <w:t>modu</w:t>
        </w:r>
      </w:hyperlink>
      <w:r>
        <w:rPr>
          <w:rFonts w:ascii="PWLMKN+LMSans12-Regular"/>
          <w:color w:val="000000"/>
          <w:sz w:val="24"/>
        </w:rPr>
        <w:t>lation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constitue</w:t>
      </w:r>
      <w:r>
        <w:rPr>
          <w:rFonts w:ascii="Times New Roman"/>
          <w:color w:val="000000"/>
          <w:spacing w:val="24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enjeu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majeur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découverte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nou-</w:t>
      </w:r>
    </w:p>
    <w:p w14:paraId="0A7FB876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veaux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médicaments,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notamment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cadre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pathologies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impliquant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dérèglements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60D42B6E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réseaux</w:t>
      </w:r>
      <w:proofErr w:type="gram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protéiques.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Toutefois,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conception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petites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capables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d’interférer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eﬃcace-</w:t>
      </w:r>
    </w:p>
    <w:p w14:paraId="46930D60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ment</w:t>
      </w:r>
      <w:proofErr w:type="gram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reste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déﬁ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important,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raison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généralement</w:t>
      </w:r>
    </w:p>
    <w:p w14:paraId="127503BB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large</w:t>
      </w:r>
      <w:proofErr w:type="gramEnd"/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3"/>
          <w:sz w:val="24"/>
        </w:rPr>
        <w:t>peu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creusée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interfaces,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amène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glissement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</w:p>
    <w:p w14:paraId="2E1CC6F8" w14:textId="77777777" w:rsidR="000849E4" w:rsidRDefault="00C702A5">
      <w:pPr>
        <w:framePr w:w="9266" w:wrap="auto" w:hAnchor="text" w:x="1440" w:y="1019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cible</w:t>
      </w:r>
      <w:proofErr w:type="gramEnd"/>
      <w:r>
        <w:rPr>
          <w:rFonts w:ascii="PWLMKN+LMSans12-Regular"/>
          <w:color w:val="000000"/>
          <w:sz w:val="24"/>
        </w:rPr>
        <w:t>.</w:t>
      </w:r>
    </w:p>
    <w:p w14:paraId="2109EE1D" w14:textId="77777777" w:rsidR="000849E4" w:rsidRDefault="00C702A5">
      <w:pPr>
        <w:framePr w:w="429" w:wrap="auto" w:hAnchor="text" w:x="1440" w:y="12337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1</w:t>
      </w:r>
    </w:p>
    <w:p w14:paraId="15009618" w14:textId="77777777" w:rsidR="000849E4" w:rsidRDefault="00C702A5">
      <w:pPr>
        <w:framePr w:w="3736" w:wrap="auto" w:hAnchor="text" w:x="1629" w:y="12337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.4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Objectif</w:t>
      </w:r>
      <w:r>
        <w:rPr>
          <w:rFonts w:ascii="Times New Roman"/>
          <w:color w:val="000000"/>
          <w:spacing w:val="41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et</w:t>
      </w:r>
      <w:proofErr w:type="gramEnd"/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tâches</w:t>
      </w:r>
    </w:p>
    <w:p w14:paraId="528ADC1A" w14:textId="77777777" w:rsidR="000849E4" w:rsidRDefault="00C702A5">
      <w:pPr>
        <w:framePr w:w="8914" w:wrap="auto" w:hAnchor="text" w:x="1791" w:y="129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Objectif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stage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s’est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inscrit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problématique,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objectif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concevoir</w:t>
      </w:r>
    </w:p>
    <w:p w14:paraId="342AB2EE" w14:textId="77777777" w:rsidR="000849E4" w:rsidRDefault="00C702A5">
      <w:pPr>
        <w:framePr w:w="9265" w:wrap="auto" w:hAnchor="text" w:x="1440" w:y="1327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des</w:t>
      </w:r>
      <w:proofErr w:type="gramEnd"/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capables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perturber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</w:t>
      </w:r>
    </w:p>
    <w:p w14:paraId="651F1400" w14:textId="77777777" w:rsidR="000849E4" w:rsidRDefault="00C702A5">
      <w:pPr>
        <w:framePr w:w="9265" w:wrap="auto" w:hAnchor="text" w:x="1440" w:y="1327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proofErr w:type="gramEnd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informations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structurales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proviennent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complexes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cristallisés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enregistrés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</w:p>
    <w:p w14:paraId="744F1F09" w14:textId="77777777" w:rsidR="000849E4" w:rsidRPr="00EC3467" w:rsidRDefault="00C702A5">
      <w:pPr>
        <w:framePr w:w="9265" w:wrap="auto" w:hAnchor="text" w:x="1440" w:y="13273"/>
        <w:widowControl w:val="0"/>
        <w:autoSpaceDE w:val="0"/>
        <w:autoSpaceDN w:val="0"/>
        <w:spacing w:before="0" w:after="0" w:line="289" w:lineRule="exact"/>
        <w:jc w:val="left"/>
        <w:rPr>
          <w:rFonts w:ascii="Calibri" w:hAnsi="Calibri" w:cs="Calibri"/>
          <w:color w:val="000000"/>
          <w:sz w:val="24"/>
          <w:rPrChange w:id="12" w:author="mike.maillasson@gmail.com" w:date="2025-05-26T09:17:00Z">
            <w:rPr>
              <w:rFonts w:ascii="Times New Roman"/>
              <w:color w:val="000000"/>
              <w:sz w:val="24"/>
            </w:rPr>
          </w:rPrChange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plateforme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commentRangeStart w:id="13"/>
      <w:r>
        <w:rPr>
          <w:rFonts w:ascii="PWLMKN+LMSans12-Regular"/>
          <w:color w:val="000000"/>
          <w:sz w:val="24"/>
        </w:rPr>
        <w:t>PDB</w:t>
      </w:r>
      <w:commentRangeEnd w:id="13"/>
      <w:r w:rsidR="00EC3467">
        <w:rPr>
          <w:rStyle w:val="Marquedecommentaire"/>
        </w:rPr>
        <w:commentReference w:id="13"/>
      </w:r>
      <w:r>
        <w:rPr>
          <w:rFonts w:ascii="PWLMKN+LMSans12-Regular"/>
          <w:color w:val="000000"/>
          <w:sz w:val="24"/>
        </w:rPr>
        <w:t>.</w:t>
      </w:r>
      <w:ins w:id="14" w:author="mike.maillasson@gmail.com" w:date="2025-05-26T09:17:00Z">
        <w:r w:rsidR="00EC3467">
          <w:rPr>
            <w:rFonts w:ascii="Calibri" w:hAnsi="Calibri" w:cs="Calibri"/>
            <w:color w:val="000000"/>
            <w:sz w:val="24"/>
          </w:rPr>
          <w:t xml:space="preserve"> </w:t>
        </w:r>
      </w:ins>
    </w:p>
    <w:p w14:paraId="1A6690B6" w14:textId="77777777" w:rsidR="000849E4" w:rsidRDefault="00C702A5">
      <w:pPr>
        <w:framePr w:w="9266" w:wrap="auto" w:hAnchor="text" w:x="1440" w:y="14140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démarche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retenue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consiste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identiﬁer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d’acides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impliqués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l’in-</w:t>
      </w:r>
    </w:p>
    <w:p w14:paraId="6BCA5415" w14:textId="77777777" w:rsidR="000849E4" w:rsidRDefault="00C702A5">
      <w:pPr>
        <w:framePr w:w="9266" w:wrap="auto" w:hAnchor="text" w:x="1440" w:y="1414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teraction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transformer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chimiques,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puis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relier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linkers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</w:p>
    <w:p w14:paraId="4C088BC9" w14:textId="77777777" w:rsidR="000849E4" w:rsidRDefault="00C702A5">
      <w:pPr>
        <w:framePr w:w="9266" w:wrap="auto" w:hAnchor="text" w:x="1440" w:y="1414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générer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composés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synthétiquement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accessibles.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composés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ensuite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évalués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</w:p>
    <w:p w14:paraId="7EE7760F" w14:textId="77777777" w:rsidR="000849E4" w:rsidRDefault="00C702A5">
      <w:pPr>
        <w:framePr w:w="9266" w:wrap="auto" w:hAnchor="text" w:x="1440" w:y="1414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docking</w:t>
      </w:r>
      <w:proofErr w:type="gramEnd"/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moléculaire,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avant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d’être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optimisés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d’apprentissage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automatique,</w:t>
      </w:r>
    </w:p>
    <w:p w14:paraId="10A907B3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F992762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188ADC5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1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237F503C" w14:textId="77777777" w:rsidR="000849E4" w:rsidRDefault="00C702A5">
      <w:pPr>
        <w:framePr w:w="5230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1.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INTRODUCTION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CONTEXTE</w:t>
      </w:r>
    </w:p>
    <w:p w14:paraId="6635D666" w14:textId="77777777" w:rsidR="000849E4" w:rsidRDefault="00C702A5">
      <w:pPr>
        <w:framePr w:w="357" w:wrap="auto" w:hAnchor="text" w:x="10348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3A6F07A2" w14:textId="77777777" w:rsidR="000849E4" w:rsidRDefault="00C702A5">
      <w:pPr>
        <w:framePr w:w="4299" w:wrap="auto" w:hAnchor="text" w:x="1440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notamment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autoencodeur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moléculaire.</w:t>
      </w:r>
    </w:p>
    <w:p w14:paraId="5084A000" w14:textId="77777777" w:rsidR="000849E4" w:rsidRDefault="00C702A5">
      <w:pPr>
        <w:framePr w:w="8097" w:wrap="auto" w:hAnchor="text" w:x="1791" w:y="19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 w:hAnsi="LRIOAD+LMSans10-Bold" w:cs="LRIOAD+LMSans10-Bold"/>
          <w:color w:val="000000"/>
          <w:spacing w:val="-2"/>
          <w:sz w:val="24"/>
        </w:rPr>
        <w:t>Tâches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r>
        <w:rPr>
          <w:rFonts w:ascii="PWLMKN+LMSans12-Regular"/>
          <w:color w:val="000000"/>
          <w:sz w:val="24"/>
        </w:rPr>
        <w:t>Analyse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structurelle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</w:p>
    <w:p w14:paraId="0AFB0B27" w14:textId="77777777" w:rsidR="000849E4" w:rsidRDefault="00C702A5">
      <w:pPr>
        <w:framePr w:w="474" w:wrap="auto" w:hAnchor="text" w:x="1674" w:y="262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5BE780E7" w14:textId="77777777" w:rsidR="000849E4" w:rsidRDefault="00C702A5">
      <w:pPr>
        <w:framePr w:w="8680" w:wrap="auto" w:hAnchor="text" w:x="2025" w:y="262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z w:val="24"/>
        </w:rPr>
        <w:t>Identiﬁcation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acides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aminés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importants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iPP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s’appuyant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5B48FE6D" w14:textId="77777777" w:rsidR="000849E4" w:rsidRDefault="00C702A5">
      <w:pPr>
        <w:framePr w:w="8680" w:wrap="auto" w:hAnchor="text" w:x="2025" w:y="291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paramètres</w:t>
      </w:r>
      <w:proofErr w:type="gramEnd"/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structuraux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fonctionnels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(hydrophobicité,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non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covalentes,</w:t>
      </w:r>
    </w:p>
    <w:p w14:paraId="1A5573A4" w14:textId="77777777" w:rsidR="000849E4" w:rsidRDefault="00C702A5">
      <w:pPr>
        <w:framePr w:w="8680" w:wrap="auto" w:hAnchor="text" w:x="2025" w:y="291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complémentarité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électrostatique,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etc.)(</w:t>
      </w:r>
      <w:r>
        <w:rPr>
          <w:rFonts w:ascii="ERULTE+LMSans12-Oblique"/>
          <w:color w:val="000000"/>
          <w:sz w:val="24"/>
        </w:rPr>
        <w:t>Cf.chapitre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hyperlink w:anchor="br12" w:history="1">
        <w:r>
          <w:rPr>
            <w:rFonts w:ascii="ERULTE+LMSans12-Oblique"/>
            <w:color w:val="0000FF"/>
            <w:sz w:val="24"/>
          </w:rPr>
          <w:t>2</w:t>
        </w:r>
      </w:hyperlink>
      <w:r>
        <w:rPr>
          <w:rFonts w:ascii="PWLMKN+LMSans12-Regular"/>
          <w:color w:val="000000"/>
          <w:sz w:val="24"/>
        </w:rPr>
        <w:t>)</w:t>
      </w:r>
    </w:p>
    <w:p w14:paraId="5B421E76" w14:textId="77777777" w:rsidR="000849E4" w:rsidRDefault="00C702A5">
      <w:pPr>
        <w:framePr w:w="474" w:wrap="auto" w:hAnchor="text" w:x="1674" w:y="349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12978470" w14:textId="77777777" w:rsidR="000849E4" w:rsidRDefault="00C702A5">
      <w:pPr>
        <w:framePr w:w="474" w:wrap="auto" w:hAnchor="text" w:x="1674" w:y="349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59C081EC" w14:textId="77777777" w:rsidR="000849E4" w:rsidRDefault="00C702A5">
      <w:pPr>
        <w:framePr w:w="5191" w:wrap="auto" w:hAnchor="text" w:x="2025" w:y="349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Extraction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chaînes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latérales</w:t>
      </w:r>
      <w:proofErr w:type="gramStart"/>
      <w:r>
        <w:rPr>
          <w:rFonts w:ascii="PWLMKN+LMSans12-Regular"/>
          <w:color w:val="000000"/>
          <w:sz w:val="24"/>
        </w:rPr>
        <w:t>.(</w:t>
      </w:r>
      <w:proofErr w:type="gramEnd"/>
      <w:r>
        <w:rPr>
          <w:rFonts w:ascii="ERULTE+LMSans12-Oblique"/>
          <w:color w:val="000000"/>
          <w:sz w:val="24"/>
        </w:rPr>
        <w:t>Cf.chapitre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hyperlink w:anchor="br12" w:history="1">
        <w:r>
          <w:rPr>
            <w:rFonts w:ascii="ERULTE+LMSans12-Oblique"/>
            <w:color w:val="0000FF"/>
            <w:sz w:val="24"/>
          </w:rPr>
          <w:t>2</w:t>
        </w:r>
      </w:hyperlink>
      <w:hyperlink w:anchor="br12" w:history="1">
        <w:r>
          <w:rPr>
            <w:rFonts w:ascii="PWLMKN+LMSans12-Regular"/>
            <w:color w:val="000000"/>
            <w:sz w:val="24"/>
          </w:rPr>
          <w:t>)</w:t>
        </w:r>
      </w:hyperlink>
    </w:p>
    <w:p w14:paraId="49450E47" w14:textId="77777777" w:rsidR="000849E4" w:rsidRDefault="00C702A5">
      <w:pPr>
        <w:framePr w:w="8680" w:wrap="auto" w:hAnchor="text" w:x="2025" w:y="378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Liaison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chaînes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latérales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entre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elles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30"/>
          <w:sz w:val="24"/>
        </w:rPr>
        <w:t xml:space="preserve"> </w:t>
      </w:r>
      <w:hyperlink w:anchor="br12" w:history="1">
        <w:r>
          <w:rPr>
            <w:rFonts w:ascii="PWLMKN+LMSans12-Regular" w:hAnsi="PWLMKN+LMSans12-Regular" w:cs="PWLMKN+LMSans12-Regular"/>
            <w:color w:val="000000"/>
            <w:sz w:val="24"/>
          </w:rPr>
          <w:t>l’aide</w:t>
        </w:r>
      </w:hyperlink>
      <w:hyperlink w:anchor="br12" w:history="1">
        <w:r>
          <w:rPr>
            <w:rFonts w:ascii="Times New Roman"/>
            <w:color w:val="000000"/>
            <w:spacing w:val="30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l’outil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RDKit,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cherchant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</w:p>
    <w:p w14:paraId="7941A7EF" w14:textId="77777777" w:rsidR="000849E4" w:rsidRDefault="00C702A5">
      <w:pPr>
        <w:framePr w:w="8680" w:wrap="auto" w:hAnchor="text" w:x="2025" w:y="378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respecter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distances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orientations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l’espace.(</w:t>
      </w:r>
      <w:r>
        <w:rPr>
          <w:rFonts w:ascii="ERULTE+LMSans12-Oblique"/>
          <w:color w:val="000000"/>
          <w:sz w:val="24"/>
        </w:rPr>
        <w:t>Cf.chapitre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hyperlink w:anchor="br14" w:history="1">
        <w:r>
          <w:rPr>
            <w:rFonts w:ascii="ERULTE+LMSans12-Oblique"/>
            <w:color w:val="0000FF"/>
            <w:sz w:val="24"/>
          </w:rPr>
          <w:t>3</w:t>
        </w:r>
      </w:hyperlink>
      <w:r>
        <w:rPr>
          <w:rFonts w:ascii="PWLMKN+LMSans12-Regular"/>
          <w:color w:val="000000"/>
          <w:sz w:val="24"/>
        </w:rPr>
        <w:t>)</w:t>
      </w:r>
    </w:p>
    <w:p w14:paraId="66D47C79" w14:textId="77777777" w:rsidR="000849E4" w:rsidRDefault="00C702A5">
      <w:pPr>
        <w:framePr w:w="8680" w:wrap="auto" w:hAnchor="text" w:x="2025" w:y="378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-1"/>
          <w:sz w:val="24"/>
        </w:rPr>
        <w:t>Automatisation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du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INEGVE+LMSans10-BoldOblique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</w:t>
      </w:r>
      <w:proofErr w:type="gramStart"/>
      <w:r>
        <w:rPr>
          <w:rFonts w:ascii="PWLMKN+LMSans12-Regular"/>
          <w:color w:val="000000"/>
          <w:sz w:val="24"/>
        </w:rPr>
        <w:t>.(</w:t>
      </w:r>
      <w:proofErr w:type="gramEnd"/>
      <w:r>
        <w:rPr>
          <w:rFonts w:ascii="ERULTE+LMSans12-Oblique"/>
          <w:color w:val="000000"/>
          <w:sz w:val="24"/>
        </w:rPr>
        <w:t>Cf.chapitre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hyperlink w:anchor="br16" w:history="1">
        <w:r>
          <w:rPr>
            <w:rFonts w:ascii="ERULTE+LMSans12-Oblique"/>
            <w:color w:val="0000FF"/>
            <w:sz w:val="24"/>
          </w:rPr>
          <w:t>4</w:t>
        </w:r>
      </w:hyperlink>
      <w:r>
        <w:rPr>
          <w:rFonts w:ascii="PWLMKN+LMSans12-Regular"/>
          <w:color w:val="000000"/>
          <w:sz w:val="24"/>
        </w:rPr>
        <w:t>)</w:t>
      </w:r>
    </w:p>
    <w:p w14:paraId="00B82985" w14:textId="77777777" w:rsidR="000849E4" w:rsidRDefault="00C702A5">
      <w:pPr>
        <w:framePr w:w="474" w:wrap="auto" w:hAnchor="text" w:x="1674" w:y="436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341D7496" w14:textId="77777777" w:rsidR="000849E4" w:rsidRDefault="00C702A5">
      <w:pPr>
        <w:framePr w:w="429" w:wrap="auto" w:hAnchor="text" w:x="1440" w:y="494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1</w:t>
      </w:r>
    </w:p>
    <w:p w14:paraId="690E6AD8" w14:textId="77777777" w:rsidR="000849E4" w:rsidRDefault="00C702A5">
      <w:pPr>
        <w:framePr w:w="4117" w:wrap="auto" w:hAnchor="text" w:x="1629" w:y="494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.5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Solutions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envisagées</w:t>
      </w:r>
    </w:p>
    <w:p w14:paraId="6925C954" w14:textId="77777777" w:rsidR="000849E4" w:rsidRDefault="00C702A5">
      <w:pPr>
        <w:framePr w:w="8914" w:wrap="auto" w:hAnchor="text" w:x="1791" w:y="558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L’utilisation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Python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automatiser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gestion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Protein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Bank</w:t>
      </w:r>
    </w:p>
    <w:p w14:paraId="69A99067" w14:textId="77777777" w:rsidR="000849E4" w:rsidRDefault="00C702A5">
      <w:pPr>
        <w:framePr w:w="9265" w:wrap="auto" w:hAnchor="text" w:x="1440" w:y="587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(PDB).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fait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</w:p>
    <w:p w14:paraId="2915A70C" w14:textId="77777777" w:rsidR="000849E4" w:rsidRDefault="00C702A5">
      <w:pPr>
        <w:framePr w:w="9265" w:wrap="auto" w:hAnchor="text" w:x="1440" w:y="587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capable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(linker).</w:t>
      </w:r>
    </w:p>
    <w:p w14:paraId="3EB632DA" w14:textId="77777777" w:rsidR="000849E4" w:rsidRDefault="00C702A5">
      <w:pPr>
        <w:framePr w:w="398" w:wrap="auto" w:hAnchor="text" w:x="1440" w:y="6821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1</w:t>
      </w:r>
    </w:p>
    <w:p w14:paraId="6EC9B793" w14:textId="77777777" w:rsidR="000849E4" w:rsidRDefault="00C702A5">
      <w:pPr>
        <w:framePr w:w="4654" w:wrap="auto" w:hAnchor="text" w:x="1598" w:y="6821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.5.1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Approche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6"/>
          <w:sz w:val="29"/>
        </w:rPr>
        <w:t>par</w:t>
      </w:r>
      <w:r>
        <w:rPr>
          <w:rFonts w:ascii="Times New Roman"/>
          <w:color w:val="000000"/>
          <w:spacing w:val="38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deep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3"/>
          <w:sz w:val="29"/>
        </w:rPr>
        <w:t>learning</w:t>
      </w:r>
    </w:p>
    <w:p w14:paraId="4B946F33" w14:textId="77777777" w:rsidR="000849E4" w:rsidRDefault="00C702A5">
      <w:pPr>
        <w:framePr w:w="8914" w:wrap="auto" w:hAnchor="text" w:x="1791" w:y="731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Deep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Learning</w:t>
      </w:r>
      <w:r>
        <w:rPr>
          <w:rFonts w:ascii="Times New Roman"/>
          <w:color w:val="000000"/>
          <w:spacing w:val="7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envisagée.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dernière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s’inspirait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Github</w:t>
      </w:r>
    </w:p>
    <w:p w14:paraId="187AC77B" w14:textId="77777777" w:rsidR="000849E4" w:rsidRDefault="00C702A5">
      <w:pPr>
        <w:framePr w:w="9266" w:wrap="auto" w:hAnchor="text" w:x="1440" w:y="760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(Exemple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39"/>
          <w:sz w:val="24"/>
        </w:rPr>
        <w:t xml:space="preserve"> </w:t>
      </w:r>
      <w:hyperlink w:anchor="br23" w:history="1">
        <w:r>
          <w:rPr>
            <w:rFonts w:ascii="PWLMKN+LMSans12-Regular"/>
            <w:color w:val="000000"/>
            <w:sz w:val="24"/>
          </w:rPr>
          <w:t>[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Imrie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et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al.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(</w:t>
      </w:r>
      <w:hyperlink w:anchor="br23" w:history="1">
        <w:r>
          <w:rPr>
            <w:rFonts w:ascii="PWLMKN+LMSans12-Regular"/>
            <w:color w:val="000080"/>
            <w:sz w:val="24"/>
          </w:rPr>
          <w:t>2020</w:t>
        </w:r>
      </w:hyperlink>
      <w:r>
        <w:rPr>
          <w:rFonts w:ascii="PWLMKN+LMSans12-Regular"/>
          <w:color w:val="000000"/>
          <w:sz w:val="24"/>
        </w:rPr>
        <w:t>)]).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Cependant,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souci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temps</w:t>
      </w:r>
      <w:r>
        <w:rPr>
          <w:rFonts w:ascii="Times New Roman"/>
          <w:color w:val="000000"/>
          <w:spacing w:val="3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cause</w:t>
      </w:r>
    </w:p>
    <w:p w14:paraId="394365E4" w14:textId="77777777" w:rsidR="000849E4" w:rsidRDefault="00C702A5">
      <w:pPr>
        <w:framePr w:w="9266" w:wrap="auto" w:hAnchor="text" w:x="1440" w:y="760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problèmes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versions</w:t>
      </w:r>
      <w:r>
        <w:rPr>
          <w:rFonts w:ascii="Times New Roman"/>
          <w:color w:val="000000"/>
          <w:spacing w:val="49"/>
          <w:sz w:val="24"/>
        </w:rPr>
        <w:t xml:space="preserve"> </w:t>
      </w:r>
      <w:hyperlink w:anchor="br23" w:history="1">
        <w:r>
          <w:rPr>
            <w:rFonts w:ascii="PWLMKN+LMSans12-Regular"/>
            <w:color w:val="000000"/>
            <w:sz w:val="24"/>
          </w:rPr>
          <w:t>ou</w:t>
        </w:r>
      </w:hyperlink>
      <w:hyperlink w:anchor="br23" w:history="1">
        <w:r>
          <w:rPr>
            <w:rFonts w:ascii="Times New Roman"/>
            <w:color w:val="000000"/>
            <w:spacing w:val="48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de</w:t>
        </w:r>
      </w:hyperlink>
      <w:hyperlink w:anchor="br23" w:history="1">
        <w:r>
          <w:rPr>
            <w:rFonts w:ascii="Times New Roman"/>
            <w:color w:val="000000"/>
            <w:spacing w:val="4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licences,</w:t>
        </w:r>
      </w:hyperlink>
      <w:hyperlink w:anchor="br23" w:history="1">
        <w:r>
          <w:rPr>
            <w:rFonts w:ascii="Times New Roman"/>
            <w:color w:val="000000"/>
            <w:spacing w:val="4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elle</w:t>
        </w:r>
      </w:hyperlink>
      <w:hyperlink w:anchor="br23" w:history="1">
        <w:r>
          <w:rPr>
            <w:rFonts w:ascii="Times New Roman"/>
            <w:color w:val="000000"/>
            <w:spacing w:val="48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dû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écartée.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solution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représente</w:t>
      </w:r>
    </w:p>
    <w:p w14:paraId="69A8BC1C" w14:textId="77777777" w:rsidR="000849E4" w:rsidRDefault="00C702A5">
      <w:pPr>
        <w:framePr w:w="9266" w:wrap="auto" w:hAnchor="text" w:x="1440" w:y="760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maintenant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piste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d’amélioration.</w:t>
      </w:r>
    </w:p>
    <w:p w14:paraId="094567AD" w14:textId="77777777" w:rsidR="000849E4" w:rsidRDefault="00C702A5">
      <w:pPr>
        <w:framePr w:w="398" w:wrap="auto" w:hAnchor="text" w:x="1440" w:y="8840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1</w:t>
      </w:r>
    </w:p>
    <w:p w14:paraId="46A701BC" w14:textId="77777777" w:rsidR="000849E4" w:rsidRDefault="00C702A5">
      <w:pPr>
        <w:framePr w:w="6073" w:wrap="auto" w:hAnchor="text" w:x="1598" w:y="8840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proofErr w:type="gramStart"/>
      <w:r>
        <w:rPr>
          <w:rFonts w:ascii="LRIOAD+LMSans10-Bold"/>
          <w:color w:val="000000"/>
          <w:spacing w:val="-1"/>
          <w:sz w:val="29"/>
        </w:rPr>
        <w:t>.5.2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Utilisation</w:t>
      </w:r>
      <w:r>
        <w:rPr>
          <w:rFonts w:ascii="Times New Roman"/>
          <w:color w:val="000000"/>
          <w:spacing w:val="32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d’une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banque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de</w:t>
      </w:r>
      <w:proofErr w:type="gramEnd"/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fragments</w:t>
      </w:r>
    </w:p>
    <w:p w14:paraId="0FFA5162" w14:textId="77777777" w:rsidR="000849E4" w:rsidRDefault="00C702A5">
      <w:pPr>
        <w:framePr w:w="8914" w:wrap="auto" w:hAnchor="text" w:x="1791" w:y="93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seconde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d’utiliser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</w:p>
    <w:p w14:paraId="1110C60A" w14:textId="77777777" w:rsidR="000849E4" w:rsidRDefault="00C702A5">
      <w:pPr>
        <w:framePr w:w="9265" w:wrap="auto" w:hAnchor="text" w:x="1440" w:y="962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entre</w:t>
      </w:r>
      <w:proofErr w:type="gramEnd"/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elles.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Pour</w:t>
      </w:r>
      <w:r>
        <w:rPr>
          <w:rFonts w:ascii="Times New Roman"/>
          <w:color w:val="000000"/>
          <w:spacing w:val="4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ce</w:t>
      </w:r>
      <w:proofErr w:type="gramEnd"/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projet,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sommes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basés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INEGVE+LMSans10-BoldOblique"/>
          <w:color w:val="000000"/>
          <w:sz w:val="24"/>
        </w:rPr>
        <w:t>Enamine</w:t>
      </w:r>
    </w:p>
    <w:p w14:paraId="4B8A3244" w14:textId="77777777" w:rsidR="000849E4" w:rsidRDefault="00C702A5">
      <w:pPr>
        <w:framePr w:w="9265" w:wrap="auto" w:hAnchor="text" w:x="1440" w:y="962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INEGVE+LMSans10-BoldOblique"/>
          <w:color w:val="000000"/>
          <w:spacing w:val="-1"/>
          <w:sz w:val="24"/>
        </w:rPr>
        <w:t>comprehensive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INEGVE+LMSans10-BoldOblique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comprenant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18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604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composants.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nettoyée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triée</w:t>
      </w:r>
    </w:p>
    <w:p w14:paraId="0FB7433B" w14:textId="77777777" w:rsidR="000849E4" w:rsidRDefault="00C702A5">
      <w:pPr>
        <w:framePr w:w="9265" w:wrap="auto" w:hAnchor="text" w:x="1440" w:y="962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au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préalable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scripte.</w:t>
      </w:r>
    </w:p>
    <w:p w14:paraId="049AF0D3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7157F95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ECC420F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2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1D0F0581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2</w:t>
      </w:r>
    </w:p>
    <w:p w14:paraId="6452E759" w14:textId="77777777" w:rsidR="000849E4" w:rsidRDefault="00C702A5">
      <w:pPr>
        <w:framePr w:w="7797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Extraction</w:t>
      </w:r>
      <w:r>
        <w:rPr>
          <w:rFonts w:ascii="Times New Roman"/>
          <w:color w:val="000000"/>
          <w:spacing w:val="56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des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acides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aminés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clés</w:t>
      </w:r>
    </w:p>
    <w:p w14:paraId="5B823818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première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conception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consisté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analyser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com-</w:t>
      </w:r>
    </w:p>
    <w:p w14:paraId="2DAEC6BD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plexes</w:t>
      </w:r>
      <w:proofErr w:type="gramEnd"/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protéine-protéine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extraire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impliqués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manière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signiﬁca-</w:t>
      </w:r>
    </w:p>
    <w:p w14:paraId="250B0838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tive</w:t>
      </w:r>
      <w:proofErr w:type="gramEnd"/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l’interface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d’interaction.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extraction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structurelle,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essentielle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générer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334711BA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pseudo-ligands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pertinents,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repose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critères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géométriques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physico-chimiques.</w:t>
      </w:r>
    </w:p>
    <w:p w14:paraId="487FEE0D" w14:textId="77777777" w:rsidR="000849E4" w:rsidRDefault="00C702A5">
      <w:pPr>
        <w:framePr w:w="429" w:wrap="auto" w:hAnchor="text" w:x="1440" w:y="6616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2</w:t>
      </w:r>
    </w:p>
    <w:p w14:paraId="6EDC4E9F" w14:textId="77777777" w:rsidR="000849E4" w:rsidRDefault="00C702A5">
      <w:pPr>
        <w:framePr w:w="9076" w:wrap="auto" w:hAnchor="text" w:x="1629" w:y="6616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Identiﬁcation</w:t>
      </w:r>
      <w:r>
        <w:rPr>
          <w:rFonts w:ascii="Times New Roman"/>
          <w:color w:val="000000"/>
          <w:spacing w:val="68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des</w:t>
      </w:r>
      <w:r>
        <w:rPr>
          <w:rFonts w:ascii="Times New Roman"/>
          <w:color w:val="000000"/>
          <w:spacing w:val="67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résidus</w:t>
      </w:r>
      <w:r>
        <w:rPr>
          <w:rFonts w:ascii="Times New Roman"/>
          <w:color w:val="000000"/>
          <w:spacing w:val="68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en</w:t>
      </w:r>
      <w:r>
        <w:rPr>
          <w:rFonts w:ascii="Times New Roman"/>
          <w:color w:val="000000"/>
          <w:spacing w:val="67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interaction</w:t>
      </w:r>
      <w:r>
        <w:rPr>
          <w:rFonts w:ascii="Times New Roman"/>
          <w:color w:val="000000"/>
          <w:spacing w:val="68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z w:val="34"/>
        </w:rPr>
        <w:t>à</w:t>
      </w:r>
      <w:r>
        <w:rPr>
          <w:rFonts w:ascii="Times New Roman"/>
          <w:color w:val="000000"/>
          <w:spacing w:val="69"/>
          <w:sz w:val="34"/>
        </w:rPr>
        <w:t xml:space="preserve"> </w:t>
      </w:r>
      <w:r>
        <w:rPr>
          <w:rFonts w:ascii="LRIOAD+LMSans10-Bold"/>
          <w:color w:val="000000"/>
          <w:sz w:val="34"/>
        </w:rPr>
        <w:t>partir</w:t>
      </w:r>
      <w:r>
        <w:rPr>
          <w:rFonts w:ascii="Times New Roman"/>
          <w:color w:val="000000"/>
          <w:spacing w:val="69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</w:p>
    <w:p w14:paraId="14C12B2A" w14:textId="77777777" w:rsidR="000849E4" w:rsidRDefault="00C702A5">
      <w:pPr>
        <w:framePr w:w="9076" w:wrap="auto" w:hAnchor="text" w:x="1629" w:y="6616"/>
        <w:widowControl w:val="0"/>
        <w:autoSpaceDE w:val="0"/>
        <w:autoSpaceDN w:val="0"/>
        <w:spacing w:before="0" w:after="0" w:line="438" w:lineRule="exact"/>
        <w:ind w:left="673"/>
        <w:jc w:val="left"/>
        <w:rPr>
          <w:rFonts w:ascii="Times New Roman"/>
          <w:color w:val="000000"/>
          <w:sz w:val="34"/>
        </w:rPr>
      </w:pPr>
      <w:r>
        <w:rPr>
          <w:rFonts w:ascii="LRIOAD+LMSans10-Bold" w:hAnsi="LRIOAD+LMSans10-Bold" w:cs="LRIOAD+LMSans10-Bold"/>
          <w:color w:val="000000"/>
          <w:spacing w:val="2"/>
          <w:sz w:val="34"/>
        </w:rPr>
        <w:t>ﬁchiers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3"/>
          <w:sz w:val="34"/>
        </w:rPr>
        <w:t>PDB</w:t>
      </w:r>
    </w:p>
    <w:p w14:paraId="51A1B868" w14:textId="77777777" w:rsidR="000849E4" w:rsidRDefault="00C702A5">
      <w:pPr>
        <w:framePr w:w="3890" w:wrap="auto" w:hAnchor="text" w:x="1791" w:y="7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2"/>
          <w:sz w:val="24"/>
        </w:rPr>
        <w:t>Voici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série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d’étapes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</w:p>
    <w:p w14:paraId="442C58EE" w14:textId="77777777" w:rsidR="000849E4" w:rsidRDefault="00C702A5">
      <w:pPr>
        <w:framePr w:w="474" w:wrap="auto" w:hAnchor="text" w:x="1674" w:y="806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745C728E" w14:textId="77777777" w:rsidR="000849E4" w:rsidRDefault="00C702A5">
      <w:pPr>
        <w:framePr w:w="8680" w:wrap="auto" w:hAnchor="text" w:x="2025" w:y="806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pacing w:val="-2"/>
          <w:sz w:val="24"/>
        </w:rPr>
        <w:t>Séparer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chaînes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4"/>
        </w:rPr>
        <w:t>protéiques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du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complexe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diﬀérents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</w:p>
    <w:p w14:paraId="19A3B876" w14:textId="77777777" w:rsidR="000849E4" w:rsidRDefault="00C702A5">
      <w:pPr>
        <w:framePr w:w="3445" w:wrap="auto" w:hAnchor="text" w:x="2025" w:y="834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faciliter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l’utilisation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tard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;</w:t>
      </w:r>
    </w:p>
    <w:p w14:paraId="38E8388C" w14:textId="77777777" w:rsidR="000849E4" w:rsidRDefault="00C702A5">
      <w:pPr>
        <w:framePr w:w="474" w:wrap="auto" w:hAnchor="text" w:x="1674" w:y="870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3FCE16BF" w14:textId="77777777" w:rsidR="000849E4" w:rsidRDefault="00C702A5">
      <w:pPr>
        <w:framePr w:w="8680" w:wrap="auto" w:hAnchor="text" w:x="2025" w:y="870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Filtrer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chaînes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similaires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aﬁn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d’éviter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artefacts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symétrie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cristalline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</w:p>
    <w:p w14:paraId="604B6697" w14:textId="77777777" w:rsidR="000849E4" w:rsidRDefault="00C702A5">
      <w:pPr>
        <w:framePr w:w="8680" w:wrap="auto" w:hAnchor="text" w:x="2025" w:y="87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à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présence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multimères.</w:t>
      </w:r>
      <w:r>
        <w:rPr>
          <w:rFonts w:ascii="Times New Roman"/>
          <w:color w:val="000000"/>
          <w:spacing w:val="2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alignement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séquence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elles,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</w:p>
    <w:p w14:paraId="47AB9A74" w14:textId="77777777" w:rsidR="000849E4" w:rsidRDefault="00C702A5">
      <w:pPr>
        <w:framePr w:w="8680" w:wrap="auto" w:hAnchor="text" w:x="2025" w:y="87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90%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similarité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toléré,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d’identiﬁer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quelles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écarter</w:t>
      </w:r>
    </w:p>
    <w:p w14:paraId="1D5127B0" w14:textId="77777777" w:rsidR="000849E4" w:rsidRDefault="00C702A5">
      <w:pPr>
        <w:framePr w:w="8680" w:wrap="auto" w:hAnchor="text" w:x="2025" w:y="87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l’analyse.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reconnaissance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collagène</w:t>
      </w:r>
      <w:r>
        <w:rPr>
          <w:rFonts w:ascii="Times New Roman"/>
          <w:color w:val="000000"/>
          <w:spacing w:val="4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incluse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éviter</w:t>
      </w:r>
    </w:p>
    <w:p w14:paraId="4D6C52B8" w14:textId="77777777" w:rsidR="000849E4" w:rsidRDefault="00C702A5">
      <w:pPr>
        <w:framePr w:w="8680" w:wrap="auto" w:hAnchor="text" w:x="2025" w:y="87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d’omettre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l’analyse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brins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même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multimère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collagénique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;</w:t>
      </w:r>
      <w:proofErr w:type="gramEnd"/>
    </w:p>
    <w:p w14:paraId="4FAE3722" w14:textId="77777777" w:rsidR="000849E4" w:rsidRDefault="00C702A5">
      <w:pPr>
        <w:framePr w:w="474" w:wrap="auto" w:hAnchor="text" w:x="1674" w:y="1022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6985E878" w14:textId="77777777" w:rsidR="000849E4" w:rsidRDefault="00C702A5">
      <w:pPr>
        <w:framePr w:w="474" w:wrap="auto" w:hAnchor="text" w:x="1674" w:y="10221"/>
        <w:widowControl w:val="0"/>
        <w:autoSpaceDE w:val="0"/>
        <w:autoSpaceDN w:val="0"/>
        <w:spacing w:before="145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51342A9F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Calculer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les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distances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inter-résidus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pacing w:val="62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Ca(</w:t>
      </w:r>
      <w:proofErr w:type="gramEnd"/>
      <w:r>
        <w:rPr>
          <w:rFonts w:ascii="PWLMKN+LMSans12-Regular"/>
          <w:color w:val="000000"/>
          <w:sz w:val="24"/>
        </w:rPr>
        <w:t>Carbone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alpha)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5953E63C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atomes</w:t>
      </w:r>
      <w:proofErr w:type="gram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latéraux.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situés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distance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inférieure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5.2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Å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parte-</w:t>
      </w:r>
    </w:p>
    <w:p w14:paraId="02B468C9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naire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retenus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</w:t>
      </w:r>
      <w:r>
        <w:rPr>
          <w:rFonts w:ascii="Times New Roman"/>
          <w:color w:val="000000"/>
          <w:spacing w:val="2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aussi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dépendant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</w:p>
    <w:p w14:paraId="5E24AA74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type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</w:t>
      </w:r>
      <w:r>
        <w:rPr>
          <w:rFonts w:ascii="ERULTE+LMSans12-Oblique"/>
          <w:color w:val="000000"/>
          <w:sz w:val="24"/>
        </w:rPr>
        <w:t>cf.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plus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ERULTE+LMSans12-Oblique"/>
          <w:color w:val="000000"/>
          <w:spacing w:val="6"/>
          <w:sz w:val="24"/>
        </w:rPr>
        <w:t>bas</w:t>
      </w:r>
      <w:r>
        <w:rPr>
          <w:rFonts w:ascii="PWLMKN+LMSans12-Regular"/>
          <w:color w:val="000000"/>
          <w:sz w:val="24"/>
        </w:rPr>
        <w:t>).</w:t>
      </w:r>
      <w:r>
        <w:rPr>
          <w:rFonts w:ascii="Times New Roman"/>
          <w:color w:val="000000"/>
          <w:spacing w:val="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observé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</w:t>
      </w:r>
    </w:p>
    <w:p w14:paraId="3FAC1044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avaient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distances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2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supérieures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8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Å,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cas,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</w:p>
    <w:p w14:paraId="46F8CF4E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programme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n’est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d’identiﬁer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candidats.</w:t>
      </w:r>
    </w:p>
    <w:p w14:paraId="5235AB91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8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pacing w:val="-1"/>
          <w:sz w:val="24"/>
        </w:rPr>
        <w:t>Aﬃnement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physico-chimique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d’aﬃnement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physico-chimique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ensuite</w:t>
      </w:r>
    </w:p>
    <w:p w14:paraId="7003B769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permis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ﬁltrer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propriétés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chimiques,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paramètres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pris</w:t>
      </w:r>
    </w:p>
    <w:p w14:paraId="59A019E6" w14:textId="77777777" w:rsidR="000849E4" w:rsidRDefault="00C702A5">
      <w:pPr>
        <w:framePr w:w="8680" w:wrap="auto" w:hAnchor="text" w:x="2025" w:y="1022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ceux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qu’utilise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Discovery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Studio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</w:p>
    <w:p w14:paraId="6E0E75FA" w14:textId="77777777" w:rsidR="000849E4" w:rsidRDefault="00C702A5">
      <w:pPr>
        <w:framePr w:w="422" w:wrap="auto" w:hAnchor="text" w:x="2241" w:y="1295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3BD0E777" w14:textId="77777777" w:rsidR="000849E4" w:rsidRDefault="00C702A5">
      <w:pPr>
        <w:framePr w:w="422" w:wrap="auto" w:hAnchor="text" w:x="2241" w:y="12951"/>
        <w:widowControl w:val="0"/>
        <w:autoSpaceDE w:val="0"/>
        <w:autoSpaceDN w:val="0"/>
        <w:spacing w:before="26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584C8C95" w14:textId="77777777" w:rsidR="000849E4" w:rsidRDefault="00C702A5">
      <w:pPr>
        <w:framePr w:w="422" w:wrap="auto" w:hAnchor="text" w:x="2241" w:y="12951"/>
        <w:widowControl w:val="0"/>
        <w:autoSpaceDE w:val="0"/>
        <w:autoSpaceDN w:val="0"/>
        <w:spacing w:before="26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0BBA0D7E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hydrophobe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type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etc.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reste</w:t>
      </w:r>
    </w:p>
    <w:p w14:paraId="7BA45AAF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289" w:lineRule="exact"/>
        <w:ind w:left="117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,2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Å.</w:t>
      </w:r>
    </w:p>
    <w:p w14:paraId="6B37E974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323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électrostatiques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(présence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Lys,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Arg,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Asp,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Glu),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5B03E6F9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289" w:lineRule="exact"/>
        <w:ind w:left="117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,0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Å.</w:t>
      </w:r>
    </w:p>
    <w:p w14:paraId="3FC0C496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323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hydrogène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(atomes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donneurs</w:t>
      </w:r>
      <w:r>
        <w:rPr>
          <w:rFonts w:ascii="Times New Roman"/>
          <w:color w:val="000000"/>
          <w:spacing w:val="1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accepteurs)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61427812" w14:textId="77777777" w:rsidR="000849E4" w:rsidRDefault="00C702A5">
      <w:pPr>
        <w:framePr w:w="8165" w:wrap="auto" w:hAnchor="text" w:x="2540" w:y="12951"/>
        <w:widowControl w:val="0"/>
        <w:autoSpaceDE w:val="0"/>
        <w:autoSpaceDN w:val="0"/>
        <w:spacing w:before="0" w:after="0" w:line="289" w:lineRule="exact"/>
        <w:ind w:left="117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Å.</w:t>
      </w:r>
    </w:p>
    <w:p w14:paraId="4E05329D" w14:textId="77777777" w:rsidR="000849E4" w:rsidRDefault="00C702A5">
      <w:pPr>
        <w:framePr w:w="357" w:wrap="auto" w:hAnchor="text" w:x="2540" w:y="1324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</w:t>
      </w:r>
    </w:p>
    <w:p w14:paraId="38739657" w14:textId="77777777" w:rsidR="000849E4" w:rsidRDefault="00C702A5">
      <w:pPr>
        <w:framePr w:w="357" w:wrap="auto" w:hAnchor="text" w:x="2540" w:y="138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</w:t>
      </w:r>
    </w:p>
    <w:p w14:paraId="455B5143" w14:textId="77777777" w:rsidR="000849E4" w:rsidRDefault="00C702A5">
      <w:pPr>
        <w:framePr w:w="357" w:wrap="auto" w:hAnchor="text" w:x="2540" w:y="144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5B494005" w14:textId="77777777" w:rsidR="000849E4" w:rsidRDefault="00C702A5">
      <w:pPr>
        <w:framePr w:w="8914" w:wrap="auto" w:hAnchor="text" w:x="1791" w:y="1481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s’inspire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critères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employés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logiciel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INEGVE+LMSans10-BoldOblique"/>
          <w:color w:val="000000"/>
          <w:sz w:val="24"/>
        </w:rPr>
        <w:t>Discovery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INEGVE+LMSans10-BoldOblique"/>
          <w:color w:val="000000"/>
          <w:spacing w:val="2"/>
          <w:sz w:val="24"/>
        </w:rPr>
        <w:t>Studio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</w:p>
    <w:p w14:paraId="2429E100" w14:textId="77777777" w:rsidR="000849E4" w:rsidRDefault="00C702A5">
      <w:pPr>
        <w:framePr w:w="9265" w:wrap="auto" w:hAnchor="text" w:x="1440" w:y="1510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également</w:t>
      </w:r>
      <w:proofErr w:type="gramEnd"/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utilisé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ponctuellement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ﬁns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validation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visuelle.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Python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</w:p>
    <w:p w14:paraId="75A98707" w14:textId="77777777" w:rsidR="000849E4" w:rsidRDefault="00C702A5">
      <w:pPr>
        <w:framePr w:w="357" w:wrap="auto" w:hAnchor="text" w:x="5894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4</w:t>
      </w:r>
    </w:p>
    <w:p w14:paraId="03AE0312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5B86FD4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FA6EAE3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3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518DDC42" w14:textId="77777777" w:rsidR="000849E4" w:rsidRDefault="00C702A5">
      <w:pPr>
        <w:framePr w:w="6200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2.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EXTRACTION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ACIDES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z w:val="24"/>
        </w:rPr>
        <w:t>AMINÉS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z w:val="24"/>
        </w:rPr>
        <w:t>CLÉS</w:t>
      </w:r>
    </w:p>
    <w:p w14:paraId="4A47A8FE" w14:textId="77777777" w:rsidR="000849E4" w:rsidRDefault="00C702A5">
      <w:pPr>
        <w:framePr w:w="357" w:wrap="auto" w:hAnchor="text" w:x="10348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</w:t>
      </w:r>
    </w:p>
    <w:p w14:paraId="3A2AEA05" w14:textId="77777777" w:rsidR="000849E4" w:rsidRDefault="00C702A5">
      <w:pPr>
        <w:framePr w:w="9265" w:wrap="auto" w:hAnchor="text" w:x="1440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proofErr w:type="gramEnd"/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conçu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prendre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compte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propriétés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séquences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coordonnées</w:t>
      </w:r>
    </w:p>
    <w:p w14:paraId="1B60A22D" w14:textId="77777777" w:rsidR="000849E4" w:rsidRDefault="00C702A5">
      <w:pPr>
        <w:framePr w:w="9265" w:wrap="auto" w:hAnchor="text" w:x="1440" w:y="138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atomiques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extraites.</w:t>
      </w:r>
    </w:p>
    <w:p w14:paraId="653A6273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7"/>
          <w:sz w:val="24"/>
        </w:rPr>
        <w:t>Au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terme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étape,</w:t>
      </w:r>
      <w:r>
        <w:rPr>
          <w:rFonts w:ascii="Times New Roman"/>
          <w:color w:val="000000"/>
          <w:spacing w:val="4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sous-ensemble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d’acides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identiﬁé</w:t>
      </w:r>
    </w:p>
    <w:p w14:paraId="0BDFC845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comme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constituant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l’essentiel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l’interface.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Chaque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</w:t>
      </w:r>
      <w:r>
        <w:rPr>
          <w:rFonts w:ascii="Times New Roman"/>
          <w:color w:val="000000"/>
          <w:spacing w:val="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isolé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in-</w:t>
      </w:r>
    </w:p>
    <w:p w14:paraId="2312C786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dividuel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vue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recombinaison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ultérieure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</w:p>
    <w:p w14:paraId="227D2BF5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structuration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automatisation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simple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traitement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suite.</w:t>
      </w:r>
    </w:p>
    <w:p w14:paraId="370C2C66" w14:textId="77777777" w:rsidR="000849E4" w:rsidRDefault="00C702A5">
      <w:pPr>
        <w:framePr w:w="9360" w:wrap="auto" w:hAnchor="text" w:x="1440" w:y="3697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Cependant,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reste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améliorable.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eﬀet,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conservées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prennent</w:t>
      </w:r>
    </w:p>
    <w:p w14:paraId="69100916" w14:textId="77777777" w:rsidR="000849E4" w:rsidRDefault="00C702A5">
      <w:pPr>
        <w:framePr w:w="9360" w:wrap="auto" w:hAnchor="text" w:x="1440" w:y="36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pas</w:t>
      </w:r>
      <w:proofErr w:type="gramEnd"/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compte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l’angulation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eux,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porter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préjudice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quant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</w:p>
    <w:p w14:paraId="27398E80" w14:textId="77777777" w:rsidR="000849E4" w:rsidRDefault="00C702A5">
      <w:pPr>
        <w:framePr w:w="9360" w:wrap="auto" w:hAnchor="text" w:x="1440" w:y="36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la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quantité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d’acides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considérés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importants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notamment</w:t>
      </w:r>
    </w:p>
    <w:p w14:paraId="661C817D" w14:textId="77777777" w:rsidR="000849E4" w:rsidRDefault="00C702A5">
      <w:pPr>
        <w:framePr w:w="9360" w:wrap="auto" w:hAnchor="text" w:x="1440" w:y="369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2"/>
          <w:sz w:val="24"/>
        </w:rPr>
        <w:t>pour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type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hydrophobe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hydrogène.</w:t>
      </w:r>
    </w:p>
    <w:p w14:paraId="6EA09311" w14:textId="77777777" w:rsidR="000849E4" w:rsidRDefault="00C702A5">
      <w:pPr>
        <w:framePr w:w="429" w:wrap="auto" w:hAnchor="text" w:x="1440" w:y="525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2</w:t>
      </w:r>
    </w:p>
    <w:p w14:paraId="2136DA48" w14:textId="77777777" w:rsidR="000849E4" w:rsidRDefault="00C702A5">
      <w:pPr>
        <w:framePr w:w="6533" w:wrap="auto" w:hAnchor="text" w:x="1629" w:y="525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.2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Comparaison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avec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Discovery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Studio</w:t>
      </w:r>
    </w:p>
    <w:p w14:paraId="5060AD3C" w14:textId="77777777" w:rsidR="000849E4" w:rsidRDefault="00C702A5">
      <w:pPr>
        <w:framePr w:w="1134" w:wrap="auto" w:hAnchor="text" w:x="4113" w:y="619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Chaîne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</w:p>
    <w:p w14:paraId="27E2AFAA" w14:textId="77777777" w:rsidR="000849E4" w:rsidRDefault="00C702A5">
      <w:pPr>
        <w:framePr w:w="1932" w:wrap="auto" w:hAnchor="text" w:x="6089" w:y="6194"/>
        <w:widowControl w:val="0"/>
        <w:autoSpaceDE w:val="0"/>
        <w:autoSpaceDN w:val="0"/>
        <w:spacing w:before="0" w:after="0" w:line="350" w:lineRule="exact"/>
        <w:ind w:left="798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Chaîne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</w:t>
      </w:r>
    </w:p>
    <w:p w14:paraId="3E79D091" w14:textId="77777777" w:rsidR="000849E4" w:rsidRDefault="00C702A5">
      <w:pPr>
        <w:framePr w:w="1932" w:wrap="auto" w:hAnchor="text" w:x="6089" w:y="6194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z w:val="24"/>
        </w:rPr>
        <w:t>Programme</w:t>
      </w:r>
    </w:p>
    <w:p w14:paraId="62433346" w14:textId="77777777" w:rsidR="000849E4" w:rsidRDefault="00C702A5">
      <w:pPr>
        <w:framePr w:w="1368" w:wrap="auto" w:hAnchor="text" w:x="3326" w:y="6490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z w:val="24"/>
        </w:rPr>
        <w:t>Programme</w:t>
      </w:r>
    </w:p>
    <w:p w14:paraId="4712F426" w14:textId="77777777" w:rsidR="000849E4" w:rsidRDefault="00C702A5">
      <w:pPr>
        <w:framePr w:w="538" w:wrap="auto" w:hAnchor="text" w:x="5098" w:y="6490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pacing w:val="-1"/>
          <w:sz w:val="24"/>
        </w:rPr>
        <w:t>DS</w:t>
      </w:r>
    </w:p>
    <w:p w14:paraId="3D2D28FA" w14:textId="77777777" w:rsidR="000849E4" w:rsidRDefault="00C702A5">
      <w:pPr>
        <w:framePr w:w="538" w:wrap="auto" w:hAnchor="text" w:x="5098" w:y="6490"/>
        <w:widowControl w:val="0"/>
        <w:autoSpaceDE w:val="0"/>
        <w:autoSpaceDN w:val="0"/>
        <w:spacing w:before="0" w:after="0" w:line="297" w:lineRule="exact"/>
        <w:ind w:left="110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z w:val="24"/>
        </w:rPr>
        <w:t>-</w:t>
      </w:r>
    </w:p>
    <w:p w14:paraId="0889CA21" w14:textId="77777777" w:rsidR="000849E4" w:rsidRDefault="00C702A5">
      <w:pPr>
        <w:framePr w:w="538" w:wrap="auto" w:hAnchor="text" w:x="7873" w:y="6490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pacing w:val="-1"/>
          <w:sz w:val="24"/>
        </w:rPr>
        <w:t>DS</w:t>
      </w:r>
    </w:p>
    <w:p w14:paraId="291BF628" w14:textId="77777777" w:rsidR="000849E4" w:rsidRDefault="00C702A5">
      <w:pPr>
        <w:framePr w:w="1245" w:wrap="auto" w:hAnchor="text" w:x="3387" w:y="6787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strike/>
          <w:color w:val="000000"/>
          <w:sz w:val="24"/>
        </w:rPr>
        <w:t>PRO34(</w:t>
      </w:r>
      <w:proofErr w:type="gramEnd"/>
      <w:r>
        <w:rPr>
          <w:rFonts w:ascii="PWLMKN+LMSans12-Regular"/>
          <w:strike/>
          <w:color w:val="000000"/>
          <w:sz w:val="24"/>
        </w:rPr>
        <w:t>1)</w:t>
      </w:r>
    </w:p>
    <w:p w14:paraId="30BF2FC7" w14:textId="77777777" w:rsidR="000849E4" w:rsidRDefault="00C702A5">
      <w:pPr>
        <w:framePr w:w="1245" w:wrap="auto" w:hAnchor="text" w:x="3387" w:y="6787"/>
        <w:widowControl w:val="0"/>
        <w:autoSpaceDE w:val="0"/>
        <w:autoSpaceDN w:val="0"/>
        <w:spacing w:before="0" w:after="0" w:line="289" w:lineRule="exact"/>
        <w:ind w:left="40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LYS35(</w:t>
      </w:r>
      <w:proofErr w:type="gramEnd"/>
      <w:r>
        <w:rPr>
          <w:rFonts w:ascii="PWLMKN+LMSans12-Regular"/>
          <w:color w:val="000000"/>
          <w:spacing w:val="-3"/>
          <w:sz w:val="24"/>
        </w:rPr>
        <w:t>3)</w:t>
      </w:r>
    </w:p>
    <w:p w14:paraId="3198B791" w14:textId="77777777" w:rsidR="000849E4" w:rsidRDefault="00C702A5">
      <w:pPr>
        <w:framePr w:w="1245" w:wrap="auto" w:hAnchor="text" w:x="3387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ARG38(</w:t>
      </w:r>
      <w:proofErr w:type="gramEnd"/>
      <w:r>
        <w:rPr>
          <w:rFonts w:ascii="PWLMKN+LMSans12-Regular"/>
          <w:color w:val="000000"/>
          <w:sz w:val="24"/>
        </w:rPr>
        <w:t>6)</w:t>
      </w:r>
    </w:p>
    <w:p w14:paraId="4AC6FA16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strike/>
          <w:color w:val="000000"/>
          <w:sz w:val="24"/>
        </w:rPr>
        <w:t>GLU1(</w:t>
      </w:r>
      <w:proofErr w:type="gramEnd"/>
      <w:r>
        <w:rPr>
          <w:rFonts w:ascii="PWLMKN+LMSans12-Regular"/>
          <w:strike/>
          <w:color w:val="000000"/>
          <w:sz w:val="24"/>
        </w:rPr>
        <w:t>1)</w:t>
      </w:r>
    </w:p>
    <w:p w14:paraId="4E74F19D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LEU2(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7765E2C8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CYS3(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1ABA0F31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ASP4(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6EE57A14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ASP5(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748942B4" w14:textId="77777777" w:rsidR="000849E4" w:rsidRDefault="00C702A5">
      <w:pPr>
        <w:framePr w:w="1098" w:wrap="auto" w:hAnchor="text" w:x="6224" w:y="678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ASP6(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50D0F3E4" w14:textId="77777777" w:rsidR="000849E4" w:rsidRDefault="00C702A5">
      <w:pPr>
        <w:framePr w:w="318" w:wrap="auto" w:hAnchor="text" w:x="7983" w:y="6787"/>
        <w:widowControl w:val="0"/>
        <w:autoSpaceDE w:val="0"/>
        <w:autoSpaceDN w:val="0"/>
        <w:spacing w:before="0" w:after="0" w:line="351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strike/>
          <w:color w:val="000000"/>
          <w:sz w:val="24"/>
        </w:rPr>
        <w:t>-</w:t>
      </w:r>
    </w:p>
    <w:p w14:paraId="7B295F72" w14:textId="77777777" w:rsidR="000849E4" w:rsidRDefault="00C702A5">
      <w:pPr>
        <w:framePr w:w="1235" w:wrap="auto" w:hAnchor="text" w:x="4750" w:y="7077"/>
        <w:widowControl w:val="0"/>
        <w:autoSpaceDE w:val="0"/>
        <w:autoSpaceDN w:val="0"/>
        <w:spacing w:before="0" w:after="0" w:line="350" w:lineRule="exact"/>
        <w:ind w:left="35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LYS35(</w:t>
      </w:r>
      <w:proofErr w:type="gramEnd"/>
      <w:r>
        <w:rPr>
          <w:rFonts w:ascii="PWLMKN+LMSans12-Regular"/>
          <w:color w:val="000000"/>
          <w:spacing w:val="-3"/>
          <w:sz w:val="24"/>
        </w:rPr>
        <w:t>2)</w:t>
      </w:r>
    </w:p>
    <w:p w14:paraId="7D3F8EA6" w14:textId="77777777" w:rsidR="000849E4" w:rsidRDefault="00C702A5">
      <w:pPr>
        <w:framePr w:w="1235" w:wrap="auto" w:hAnchor="text" w:x="4750" w:y="707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ARG38(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0A50686D" w14:textId="77777777" w:rsidR="000849E4" w:rsidRDefault="00C702A5">
      <w:pPr>
        <w:framePr w:w="1081" w:wrap="auto" w:hAnchor="text" w:x="7601" w:y="707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LEU2(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49C2C349" w14:textId="77777777" w:rsidR="000849E4" w:rsidRDefault="00C702A5">
      <w:pPr>
        <w:framePr w:w="318" w:wrap="auto" w:hAnchor="text" w:x="7983" w:y="736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4FCAAF5F" w14:textId="77777777" w:rsidR="000849E4" w:rsidRDefault="00C702A5">
      <w:pPr>
        <w:framePr w:w="2605" w:wrap="auto" w:hAnchor="text" w:x="3386" w:y="765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THR41(</w:t>
      </w:r>
      <w:proofErr w:type="gramEnd"/>
      <w:r>
        <w:rPr>
          <w:rFonts w:ascii="PWLMKN+LMSans12-Regular"/>
          <w:color w:val="000000"/>
          <w:sz w:val="24"/>
        </w:rPr>
        <w:t>2)</w:t>
      </w:r>
      <w:r>
        <w:rPr>
          <w:rFonts w:ascii="Times New Roman"/>
          <w:color w:val="000000"/>
          <w:spacing w:val="29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THR41(1)</w:t>
      </w:r>
    </w:p>
    <w:p w14:paraId="2DB69FE9" w14:textId="77777777" w:rsidR="000849E4" w:rsidRDefault="00C702A5">
      <w:pPr>
        <w:framePr w:w="1090" w:wrap="auto" w:hAnchor="text" w:x="7597" w:y="765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ASP4(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522183A9" w14:textId="77777777" w:rsidR="000849E4" w:rsidRDefault="00C702A5">
      <w:pPr>
        <w:framePr w:w="1090" w:wrap="auto" w:hAnchor="text" w:x="7597" w:y="7655"/>
        <w:widowControl w:val="0"/>
        <w:autoSpaceDE w:val="0"/>
        <w:autoSpaceDN w:val="0"/>
        <w:spacing w:before="0" w:after="0" w:line="289" w:lineRule="exact"/>
        <w:ind w:left="386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6AC4D850" w14:textId="77777777" w:rsidR="000849E4" w:rsidRDefault="00C702A5">
      <w:pPr>
        <w:framePr w:w="1226" w:wrap="auto" w:hAnchor="text" w:x="3397" w:y="794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PHE42(</w:t>
      </w:r>
      <w:proofErr w:type="gramEnd"/>
      <w:r>
        <w:rPr>
          <w:rFonts w:ascii="PWLMKN+LMSans12-Regular"/>
          <w:color w:val="000000"/>
          <w:sz w:val="24"/>
        </w:rPr>
        <w:t>5)</w:t>
      </w:r>
    </w:p>
    <w:p w14:paraId="1CAB60D0" w14:textId="77777777" w:rsidR="000849E4" w:rsidRDefault="00C702A5">
      <w:pPr>
        <w:framePr w:w="1226" w:wrap="auto" w:hAnchor="text" w:x="3397" w:y="7944"/>
        <w:widowControl w:val="0"/>
        <w:autoSpaceDE w:val="0"/>
        <w:autoSpaceDN w:val="0"/>
        <w:spacing w:before="0" w:after="0" w:line="289" w:lineRule="exact"/>
        <w:ind w:left="30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LYS43(</w:t>
      </w:r>
      <w:proofErr w:type="gramEnd"/>
      <w:r>
        <w:rPr>
          <w:rFonts w:ascii="PWLMKN+LMSans12-Regular"/>
          <w:color w:val="000000"/>
          <w:spacing w:val="-3"/>
          <w:sz w:val="24"/>
        </w:rPr>
        <w:t>2)</w:t>
      </w:r>
    </w:p>
    <w:p w14:paraId="75ADC6D4" w14:textId="77777777" w:rsidR="000849E4" w:rsidRDefault="00C702A5">
      <w:pPr>
        <w:framePr w:w="1226" w:wrap="auto" w:hAnchor="text" w:x="3397" w:y="794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PHE44(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26B1A6DB" w14:textId="77777777" w:rsidR="000849E4" w:rsidRDefault="00C702A5">
      <w:pPr>
        <w:framePr w:w="1226" w:wrap="auto" w:hAnchor="text" w:x="4755" w:y="794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PHE42(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085AF282" w14:textId="77777777" w:rsidR="000849E4" w:rsidRDefault="00C702A5">
      <w:pPr>
        <w:framePr w:w="1226" w:wrap="auto" w:hAnchor="text" w:x="4755" w:y="7944"/>
        <w:widowControl w:val="0"/>
        <w:autoSpaceDE w:val="0"/>
        <w:autoSpaceDN w:val="0"/>
        <w:spacing w:before="0" w:after="0" w:line="289" w:lineRule="exact"/>
        <w:ind w:left="30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LYS43(</w:t>
      </w:r>
      <w:proofErr w:type="gramEnd"/>
      <w:r>
        <w:rPr>
          <w:rFonts w:ascii="PWLMKN+LMSans12-Regular"/>
          <w:color w:val="000000"/>
          <w:spacing w:val="-3"/>
          <w:sz w:val="24"/>
        </w:rPr>
        <w:t>1)</w:t>
      </w:r>
    </w:p>
    <w:p w14:paraId="24161BA0" w14:textId="77777777" w:rsidR="000849E4" w:rsidRDefault="00C702A5">
      <w:pPr>
        <w:framePr w:w="1226" w:wrap="auto" w:hAnchor="text" w:x="4755" w:y="794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PHE44(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7F2E9E04" w14:textId="77777777" w:rsidR="000849E4" w:rsidRDefault="00C702A5">
      <w:pPr>
        <w:framePr w:w="1090" w:wrap="auto" w:hAnchor="text" w:x="7597" w:y="823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ASP6(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3A70F7F0" w14:textId="77777777" w:rsidR="000849E4" w:rsidRDefault="00C702A5">
      <w:pPr>
        <w:framePr w:w="2644" w:wrap="auto" w:hAnchor="text" w:x="6135" w:y="852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MET25(</w:t>
      </w:r>
      <w:proofErr w:type="gramEnd"/>
      <w:r>
        <w:rPr>
          <w:rFonts w:ascii="PWLMKN+LMSans12-Regular"/>
          <w:color w:val="000000"/>
          <w:sz w:val="24"/>
        </w:rPr>
        <w:t>2)</w:t>
      </w:r>
      <w:r>
        <w:rPr>
          <w:rFonts w:ascii="Times New Roman"/>
          <w:color w:val="000000"/>
          <w:spacing w:val="27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MET25(2)</w:t>
      </w:r>
    </w:p>
    <w:p w14:paraId="1AE48F07" w14:textId="77777777" w:rsidR="000849E4" w:rsidRDefault="00C702A5">
      <w:pPr>
        <w:framePr w:w="2596" w:wrap="auto" w:hAnchor="text" w:x="3391" w:y="881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TYR45(</w:t>
      </w:r>
      <w:proofErr w:type="gramEnd"/>
      <w:r>
        <w:rPr>
          <w:rFonts w:ascii="PWLMKN+LMSans12-Regular"/>
          <w:color w:val="000000"/>
          <w:sz w:val="24"/>
        </w:rPr>
        <w:t>3)</w:t>
      </w:r>
      <w:r>
        <w:rPr>
          <w:rFonts w:ascii="Times New Roman"/>
          <w:color w:val="000000"/>
          <w:spacing w:val="29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TYR45(2)</w:t>
      </w:r>
    </w:p>
    <w:p w14:paraId="4D4FB50B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ASN27(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05E13500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GLU29(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2BBAF7D9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PHE34(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3EC3182C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ARG35(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5D832FBE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ARG36(</w:t>
      </w:r>
      <w:proofErr w:type="gramEnd"/>
      <w:r>
        <w:rPr>
          <w:rFonts w:ascii="PWLMKN+LMSans12-Regular"/>
          <w:color w:val="000000"/>
          <w:sz w:val="24"/>
        </w:rPr>
        <w:t>5)</w:t>
      </w:r>
    </w:p>
    <w:p w14:paraId="0CCB6B1C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ind w:left="37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LYS38(</w:t>
      </w:r>
      <w:proofErr w:type="gramEnd"/>
      <w:r>
        <w:rPr>
          <w:rFonts w:ascii="PWLMKN+LMSans12-Regular"/>
          <w:color w:val="000000"/>
          <w:spacing w:val="-3"/>
          <w:sz w:val="24"/>
        </w:rPr>
        <w:t>4)</w:t>
      </w:r>
    </w:p>
    <w:p w14:paraId="72D8D7E7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ind w:left="2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SER41(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03DFA4BE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LEU42(</w:t>
      </w:r>
      <w:proofErr w:type="gramEnd"/>
      <w:r>
        <w:rPr>
          <w:rFonts w:ascii="PWLMKN+LMSans12-Regular"/>
          <w:color w:val="000000"/>
          <w:sz w:val="24"/>
        </w:rPr>
        <w:t>4)</w:t>
      </w:r>
    </w:p>
    <w:p w14:paraId="35BFCF30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TYR43(</w:t>
      </w:r>
      <w:proofErr w:type="gramEnd"/>
      <w:r>
        <w:rPr>
          <w:rFonts w:ascii="PWLMKN+LMSans12-Regular"/>
          <w:color w:val="000000"/>
          <w:sz w:val="24"/>
        </w:rPr>
        <w:t>4)</w:t>
      </w:r>
    </w:p>
    <w:p w14:paraId="1A7C26D4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ASN57(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27EA43F2" w14:textId="77777777" w:rsidR="000849E4" w:rsidRDefault="00C702A5">
      <w:pPr>
        <w:framePr w:w="1238" w:wrap="auto" w:hAnchor="text" w:x="6154" w:y="8810"/>
        <w:widowControl w:val="0"/>
        <w:autoSpaceDE w:val="0"/>
        <w:autoSpaceDN w:val="0"/>
        <w:spacing w:before="0" w:after="0" w:line="289" w:lineRule="exact"/>
        <w:ind w:left="460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613D65D7" w14:textId="77777777" w:rsidR="000849E4" w:rsidRDefault="00C702A5">
      <w:pPr>
        <w:framePr w:w="1222" w:wrap="auto" w:hAnchor="text" w:x="7531" w:y="881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ASN27(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0B78DB86" w14:textId="77777777" w:rsidR="000849E4" w:rsidRDefault="00C702A5">
      <w:pPr>
        <w:framePr w:w="1215" w:wrap="auto" w:hAnchor="text" w:x="3403" w:y="909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GLU61(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368A652B" w14:textId="77777777" w:rsidR="000849E4" w:rsidRDefault="00C702A5">
      <w:pPr>
        <w:framePr w:w="1215" w:wrap="auto" w:hAnchor="text" w:x="3403" w:y="909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GLU62(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7657F304" w14:textId="77777777" w:rsidR="000849E4" w:rsidRDefault="00C702A5">
      <w:pPr>
        <w:framePr w:w="318" w:wrap="auto" w:hAnchor="text" w:x="5209" w:y="909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2712DCD6" w14:textId="77777777" w:rsidR="000849E4" w:rsidRDefault="00C702A5">
      <w:pPr>
        <w:framePr w:w="1215" w:wrap="auto" w:hAnchor="text" w:x="7534" w:y="909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GLU29(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19AEC54D" w14:textId="77777777" w:rsidR="000849E4" w:rsidRDefault="00C702A5">
      <w:pPr>
        <w:framePr w:w="1215" w:wrap="auto" w:hAnchor="text" w:x="4760" w:y="938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GLU62(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60D3E05B" w14:textId="77777777" w:rsidR="000849E4" w:rsidRDefault="00C702A5">
      <w:pPr>
        <w:framePr w:w="318" w:wrap="auto" w:hAnchor="text" w:x="7983" w:y="938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3B52E48A" w14:textId="77777777" w:rsidR="000849E4" w:rsidRDefault="00C702A5">
      <w:pPr>
        <w:framePr w:w="2603" w:wrap="auto" w:hAnchor="text" w:x="3387" w:y="967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PRO65(</w:t>
      </w:r>
      <w:proofErr w:type="gramEnd"/>
      <w:r>
        <w:rPr>
          <w:rFonts w:ascii="PWLMKN+LMSans12-Regular"/>
          <w:color w:val="000000"/>
          <w:sz w:val="24"/>
        </w:rPr>
        <w:t>3)</w:t>
      </w:r>
      <w:r>
        <w:rPr>
          <w:rFonts w:ascii="Times New Roman"/>
          <w:color w:val="000000"/>
          <w:spacing w:val="29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PRO65(1)</w:t>
      </w:r>
    </w:p>
    <w:p w14:paraId="76166808" w14:textId="77777777" w:rsidR="000849E4" w:rsidRDefault="00C702A5">
      <w:pPr>
        <w:framePr w:w="318" w:wrap="auto" w:hAnchor="text" w:x="7983" w:y="967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54A1FC4E" w14:textId="77777777" w:rsidR="000849E4" w:rsidRDefault="00C702A5">
      <w:pPr>
        <w:framePr w:w="1215" w:wrap="auto" w:hAnchor="text" w:x="3403" w:y="996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LEU66(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655930D9" w14:textId="77777777" w:rsidR="000849E4" w:rsidRDefault="00C702A5">
      <w:pPr>
        <w:framePr w:w="1215" w:wrap="auto" w:hAnchor="text" w:x="3403" w:y="99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GLU68(</w:t>
      </w:r>
      <w:proofErr w:type="gramEnd"/>
      <w:r>
        <w:rPr>
          <w:rFonts w:ascii="PWLMKN+LMSans12-Regular"/>
          <w:color w:val="000000"/>
          <w:sz w:val="24"/>
        </w:rPr>
        <w:t>4)</w:t>
      </w:r>
    </w:p>
    <w:p w14:paraId="29B3DFFB" w14:textId="77777777" w:rsidR="000849E4" w:rsidRDefault="00C702A5">
      <w:pPr>
        <w:framePr w:w="1215" w:wrap="auto" w:hAnchor="text" w:x="3403" w:y="99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VAL69(</w:t>
      </w:r>
      <w:proofErr w:type="gramEnd"/>
      <w:r>
        <w:rPr>
          <w:rFonts w:ascii="PWLMKN+LMSans12-Regular"/>
          <w:color w:val="000000"/>
          <w:spacing w:val="-3"/>
          <w:sz w:val="24"/>
        </w:rPr>
        <w:t>2)</w:t>
      </w:r>
    </w:p>
    <w:p w14:paraId="74A47047" w14:textId="77777777" w:rsidR="000849E4" w:rsidRDefault="00C702A5">
      <w:pPr>
        <w:framePr w:w="1215" w:wrap="auto" w:hAnchor="text" w:x="3403" w:y="99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LEU72(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63745AA9" w14:textId="77777777" w:rsidR="000849E4" w:rsidRDefault="00C702A5">
      <w:pPr>
        <w:framePr w:w="318" w:wrap="auto" w:hAnchor="text" w:x="5209" w:y="996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01C703CD" w14:textId="77777777" w:rsidR="000849E4" w:rsidRDefault="00C702A5">
      <w:pPr>
        <w:framePr w:w="1235" w:wrap="auto" w:hAnchor="text" w:x="7525" w:y="996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ARG36(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4AE9935B" w14:textId="77777777" w:rsidR="000849E4" w:rsidRDefault="00C702A5">
      <w:pPr>
        <w:framePr w:w="1235" w:wrap="auto" w:hAnchor="text" w:x="7525" w:y="9966"/>
        <w:widowControl w:val="0"/>
        <w:autoSpaceDE w:val="0"/>
        <w:autoSpaceDN w:val="0"/>
        <w:spacing w:before="0" w:after="0" w:line="289" w:lineRule="exact"/>
        <w:ind w:left="35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LYS38(</w:t>
      </w:r>
      <w:proofErr w:type="gramEnd"/>
      <w:r>
        <w:rPr>
          <w:rFonts w:ascii="PWLMKN+LMSans12-Regular"/>
          <w:color w:val="000000"/>
          <w:spacing w:val="-3"/>
          <w:sz w:val="24"/>
        </w:rPr>
        <w:t>1)</w:t>
      </w:r>
    </w:p>
    <w:p w14:paraId="7DC6F9A0" w14:textId="77777777" w:rsidR="000849E4" w:rsidRDefault="00C702A5">
      <w:pPr>
        <w:framePr w:w="1235" w:wrap="auto" w:hAnchor="text" w:x="7525" w:y="9966"/>
        <w:widowControl w:val="0"/>
        <w:autoSpaceDE w:val="0"/>
        <w:autoSpaceDN w:val="0"/>
        <w:spacing w:before="0" w:after="0" w:line="289" w:lineRule="exact"/>
        <w:ind w:left="458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556371B9" w14:textId="77777777" w:rsidR="000849E4" w:rsidRDefault="00C702A5">
      <w:pPr>
        <w:framePr w:w="1215" w:wrap="auto" w:hAnchor="text" w:x="4760" w:y="1025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GLU68(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630EB71F" w14:textId="77777777" w:rsidR="000849E4" w:rsidRDefault="00C702A5">
      <w:pPr>
        <w:framePr w:w="1215" w:wrap="auto" w:hAnchor="text" w:x="4760" w:y="10255"/>
        <w:widowControl w:val="0"/>
        <w:autoSpaceDE w:val="0"/>
        <w:autoSpaceDN w:val="0"/>
        <w:spacing w:before="0" w:after="0" w:line="289" w:lineRule="exact"/>
        <w:ind w:left="449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46941633" w14:textId="77777777" w:rsidR="000849E4" w:rsidRDefault="00C702A5">
      <w:pPr>
        <w:framePr w:w="1198" w:wrap="auto" w:hAnchor="text" w:x="4768" w:y="1083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LEU72(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3A24789F" w14:textId="77777777" w:rsidR="000849E4" w:rsidRDefault="00C702A5">
      <w:pPr>
        <w:framePr w:w="1198" w:wrap="auto" w:hAnchor="text" w:x="7543" w:y="1083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LEU42(</w:t>
      </w:r>
      <w:proofErr w:type="gramEnd"/>
      <w:r>
        <w:rPr>
          <w:rFonts w:ascii="PWLMKN+LMSans12-Regular"/>
          <w:color w:val="000000"/>
          <w:sz w:val="24"/>
        </w:rPr>
        <w:t>6)</w:t>
      </w:r>
    </w:p>
    <w:p w14:paraId="24343A4A" w14:textId="77777777" w:rsidR="000849E4" w:rsidRDefault="00C702A5">
      <w:pPr>
        <w:framePr w:w="1198" w:wrap="auto" w:hAnchor="text" w:x="7543" w:y="10833"/>
        <w:widowControl w:val="0"/>
        <w:autoSpaceDE w:val="0"/>
        <w:autoSpaceDN w:val="0"/>
        <w:spacing w:before="0" w:after="0" w:line="289" w:lineRule="exact"/>
        <w:ind w:left="440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02ACEA26" w14:textId="77777777" w:rsidR="000849E4" w:rsidRDefault="00C702A5">
      <w:pPr>
        <w:framePr w:w="2690" w:wrap="auto" w:hAnchor="text" w:x="3344" w:y="1112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CYS105(</w:t>
      </w:r>
      <w:proofErr w:type="gramEnd"/>
      <w:r>
        <w:rPr>
          <w:rFonts w:ascii="PWLMKN+LMSans12-Regular"/>
          <w:color w:val="000000"/>
          <w:sz w:val="24"/>
        </w:rPr>
        <w:t>1)</w:t>
      </w:r>
      <w:r>
        <w:rPr>
          <w:rFonts w:ascii="Times New Roman"/>
          <w:color w:val="000000"/>
          <w:spacing w:val="2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CYS105(1)</w:t>
      </w:r>
    </w:p>
    <w:p w14:paraId="3E9F6F4C" w14:textId="77777777" w:rsidR="000849E4" w:rsidRDefault="00C702A5">
      <w:pPr>
        <w:framePr w:w="2690" w:wrap="auto" w:hAnchor="text" w:x="3344" w:y="1112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GLU106(</w:t>
      </w:r>
      <w:proofErr w:type="gramEnd"/>
      <w:r>
        <w:rPr>
          <w:rFonts w:ascii="PWLMKN+LMSans12-Regular"/>
          <w:color w:val="000000"/>
          <w:sz w:val="24"/>
        </w:rPr>
        <w:t>1)</w:t>
      </w:r>
      <w:r>
        <w:rPr>
          <w:rFonts w:ascii="Times New Roman"/>
          <w:color w:val="000000"/>
          <w:spacing w:val="20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GLU106(1)</w:t>
      </w:r>
    </w:p>
    <w:p w14:paraId="057D98FF" w14:textId="77777777" w:rsidR="000849E4" w:rsidRDefault="00C702A5">
      <w:pPr>
        <w:framePr w:w="1332" w:wrap="auto" w:hAnchor="text" w:x="7476" w:y="11411"/>
        <w:widowControl w:val="0"/>
        <w:autoSpaceDE w:val="0"/>
        <w:autoSpaceDN w:val="0"/>
        <w:spacing w:before="0" w:after="0" w:line="350" w:lineRule="exact"/>
        <w:ind w:left="59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GLU62(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3E6325B6" w14:textId="77777777" w:rsidR="000849E4" w:rsidRDefault="00C702A5">
      <w:pPr>
        <w:framePr w:w="1332" w:wrap="auto" w:hAnchor="text" w:x="7476" w:y="1141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GLU113(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7CAA7DFF" w14:textId="77777777" w:rsidR="000849E4" w:rsidRDefault="00C702A5">
      <w:pPr>
        <w:framePr w:w="318" w:wrap="auto" w:hAnchor="text" w:x="3851" w:y="1170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33B09965" w14:textId="77777777" w:rsidR="000849E4" w:rsidRDefault="00C702A5">
      <w:pPr>
        <w:framePr w:w="318" w:wrap="auto" w:hAnchor="text" w:x="5209" w:y="1170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18F997FA" w14:textId="77777777" w:rsidR="000849E4" w:rsidRDefault="00C702A5">
      <w:pPr>
        <w:framePr w:w="318" w:wrap="auto" w:hAnchor="text" w:x="5209" w:y="1170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3A4814F5" w14:textId="77777777" w:rsidR="000849E4" w:rsidRDefault="00C702A5">
      <w:pPr>
        <w:framePr w:w="318" w:wrap="auto" w:hAnchor="text" w:x="5209" w:y="1170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7A58CB40" w14:textId="77777777" w:rsidR="000849E4" w:rsidRDefault="00C702A5">
      <w:pPr>
        <w:framePr w:w="1332" w:wrap="auto" w:hAnchor="text" w:x="3344" w:y="1198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GLU107(</w:t>
      </w:r>
      <w:proofErr w:type="gramEnd"/>
      <w:r>
        <w:rPr>
          <w:rFonts w:ascii="PWLMKN+LMSans12-Regular"/>
          <w:color w:val="000000"/>
          <w:sz w:val="24"/>
        </w:rPr>
        <w:t>2)</w:t>
      </w:r>
    </w:p>
    <w:p w14:paraId="3B7A44B2" w14:textId="77777777" w:rsidR="000849E4" w:rsidRDefault="00C702A5">
      <w:pPr>
        <w:framePr w:w="1332" w:wrap="auto" w:hAnchor="text" w:x="3344" w:y="11988"/>
        <w:widowControl w:val="0"/>
        <w:autoSpaceDE w:val="0"/>
        <w:autoSpaceDN w:val="0"/>
        <w:spacing w:before="0" w:after="0" w:line="289" w:lineRule="exact"/>
        <w:ind w:left="507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5CAA309C" w14:textId="77777777" w:rsidR="000849E4" w:rsidRDefault="00C702A5">
      <w:pPr>
        <w:framePr w:w="2724" w:wrap="auto" w:hAnchor="text" w:x="6095" w:y="1198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TYR119(</w:t>
      </w:r>
      <w:proofErr w:type="gramEnd"/>
      <w:r>
        <w:rPr>
          <w:rFonts w:ascii="PWLMKN+LMSans12-Regular"/>
          <w:color w:val="000000"/>
          <w:sz w:val="24"/>
        </w:rPr>
        <w:t>1)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TYR119(1)</w:t>
      </w:r>
    </w:p>
    <w:p w14:paraId="0817C99C" w14:textId="77777777" w:rsidR="000849E4" w:rsidRDefault="00C702A5">
      <w:pPr>
        <w:framePr w:w="1248" w:wrap="auto" w:hAnchor="text" w:x="6149" w:y="1227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HIS120(</w:t>
      </w:r>
      <w:proofErr w:type="gramEnd"/>
      <w:r>
        <w:rPr>
          <w:rFonts w:ascii="PWLMKN+LMSans12-Regular"/>
          <w:color w:val="000000"/>
          <w:sz w:val="24"/>
        </w:rPr>
        <w:t>3)</w:t>
      </w:r>
    </w:p>
    <w:p w14:paraId="139E1F98" w14:textId="77777777" w:rsidR="000849E4" w:rsidRDefault="00C702A5">
      <w:pPr>
        <w:framePr w:w="1248" w:wrap="auto" w:hAnchor="text" w:x="7518" w:y="1227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HIS120(</w:t>
      </w:r>
      <w:proofErr w:type="gramEnd"/>
      <w:r>
        <w:rPr>
          <w:rFonts w:ascii="PWLMKN+LMSans12-Regular"/>
          <w:color w:val="000000"/>
          <w:sz w:val="24"/>
        </w:rPr>
        <w:t>1)</w:t>
      </w:r>
    </w:p>
    <w:p w14:paraId="342ECD5B" w14:textId="77777777" w:rsidR="000849E4" w:rsidRDefault="00C702A5">
      <w:pPr>
        <w:framePr w:w="7565" w:wrap="auto" w:hAnchor="text" w:x="2290" w:y="12785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5"/>
        </w:rPr>
        <w:t>Table</w:t>
      </w:r>
      <w:r>
        <w:rPr>
          <w:rFonts w:ascii="Times New Roman"/>
          <w:color w:val="000000"/>
          <w:spacing w:val="20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2.1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5"/>
        </w:rPr>
        <w:t xml:space="preserve"> </w:t>
      </w:r>
      <w:r>
        <w:rPr>
          <w:rFonts w:ascii="JJDOHJ+LMSans10-Regular"/>
          <w:color w:val="000000"/>
          <w:spacing w:val="-4"/>
        </w:rPr>
        <w:t>Tableau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de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JJDOHJ+LMSans10-Regular"/>
          <w:color w:val="000000"/>
        </w:rPr>
        <w:t>la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JJDOHJ+LMSans10-Regular"/>
          <w:color w:val="000000"/>
          <w:spacing w:val="-1"/>
        </w:rPr>
        <w:t>comparaison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JJDOHJ+LMSans10-Regular"/>
          <w:color w:val="000000"/>
          <w:spacing w:val="-1"/>
        </w:rPr>
        <w:t>des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JJDOHJ+LMSans10-Regular"/>
          <w:color w:val="000000"/>
          <w:spacing w:val="-1"/>
        </w:rPr>
        <w:t>acides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JJDOHJ+LMSans10-Regular" w:hAnsi="JJDOHJ+LMSans10-Regular" w:cs="JJDOHJ+LMSans10-Regular"/>
          <w:color w:val="000000"/>
          <w:spacing w:val="-1"/>
        </w:rPr>
        <w:t>aminés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JJDOHJ+LMSans10-Regular"/>
          <w:color w:val="000000"/>
          <w:spacing w:val="-1"/>
        </w:rPr>
        <w:t>retenues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JJDOHJ+LMSans10-Regular"/>
          <w:color w:val="000000"/>
          <w:spacing w:val="1"/>
        </w:rPr>
        <w:t>pour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JJDOHJ+LMSans10-Regular" w:hAnsi="JJDOHJ+LMSans10-Regular" w:cs="JJDOHJ+LMSans10-Regular"/>
          <w:color w:val="000000"/>
          <w:spacing w:val="-1"/>
        </w:rPr>
        <w:t>l’interac-</w:t>
      </w:r>
    </w:p>
    <w:p w14:paraId="0288EC50" w14:textId="77777777" w:rsidR="000849E4" w:rsidRDefault="00C702A5">
      <w:pPr>
        <w:framePr w:w="7565" w:wrap="auto" w:hAnchor="text" w:x="2290" w:y="12785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</w:rPr>
      </w:pPr>
      <w:proofErr w:type="gramStart"/>
      <w:r>
        <w:rPr>
          <w:rFonts w:ascii="JJDOHJ+LMSans10-Regular"/>
          <w:color w:val="000000"/>
          <w:spacing w:val="-1"/>
        </w:rPr>
        <w:t>tion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  <w:spacing w:val="-1"/>
        </w:rPr>
        <w:t>IL2/IL2Ralpha.</w:t>
      </w:r>
    </w:p>
    <w:p w14:paraId="59DE5AC7" w14:textId="77777777" w:rsidR="000849E4" w:rsidRDefault="00C702A5">
      <w:pPr>
        <w:framePr w:w="8914" w:wrap="auto" w:hAnchor="text" w:x="1791" w:y="1368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tableau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considérés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importants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</w:p>
    <w:p w14:paraId="424D7A75" w14:textId="77777777" w:rsidR="000849E4" w:rsidRDefault="00C702A5">
      <w:pPr>
        <w:framePr w:w="9265" w:wrap="auto" w:hAnchor="text" w:x="1440" w:y="1397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</w:t>
      </w:r>
      <w:proofErr w:type="gramEnd"/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créé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rapport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aux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proposées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Discovery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ERULTE+LMSans12-Oblique"/>
          <w:color w:val="000000"/>
          <w:spacing w:val="2"/>
          <w:sz w:val="24"/>
        </w:rPr>
        <w:t>Studio</w:t>
      </w:r>
      <w:r>
        <w:rPr>
          <w:rFonts w:ascii="PWLMKN+LMSans12-Regular"/>
          <w:color w:val="000000"/>
          <w:sz w:val="24"/>
        </w:rPr>
        <w:t>(DS).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chiﬀres</w:t>
      </w:r>
    </w:p>
    <w:p w14:paraId="315FB624" w14:textId="77777777" w:rsidR="000849E4" w:rsidRDefault="00C702A5">
      <w:pPr>
        <w:framePr w:w="9265" w:wrap="auto" w:hAnchor="text" w:x="1440" w:y="139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entre</w:t>
      </w:r>
      <w:proofErr w:type="gramEnd"/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parenthèses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représentent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lesquelles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l’acide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im-</w:t>
      </w:r>
    </w:p>
    <w:p w14:paraId="3FDB6289" w14:textId="77777777" w:rsidR="000849E4" w:rsidRDefault="00C702A5">
      <w:pPr>
        <w:framePr w:w="9265" w:wrap="auto" w:hAnchor="text" w:x="1440" w:y="139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pliqué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Par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rapport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DS,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surestime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quantité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d’interactions</w:t>
      </w:r>
      <w:r>
        <w:rPr>
          <w:rFonts w:ascii="Times New Roman"/>
          <w:color w:val="000000"/>
          <w:spacing w:val="2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</w:p>
    <w:p w14:paraId="5E600B58" w14:textId="77777777" w:rsidR="000849E4" w:rsidRDefault="00C702A5">
      <w:pPr>
        <w:framePr w:w="9265" w:wrap="auto" w:hAnchor="text" w:x="1440" w:y="1397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d’acides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importants.</w:t>
      </w:r>
    </w:p>
    <w:p w14:paraId="25A00630" w14:textId="7F99222A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0288" behindDoc="1" locked="0" layoutInCell="1" allowOverlap="1" wp14:anchorId="37830B48" wp14:editId="602B7E4C">
            <wp:simplePos x="0" y="0"/>
            <wp:positionH relativeFrom="page">
              <wp:posOffset>2018030</wp:posOffset>
            </wp:positionH>
            <wp:positionV relativeFrom="page">
              <wp:posOffset>3964940</wp:posOffset>
            </wp:positionV>
            <wp:extent cx="3533775" cy="4089400"/>
            <wp:effectExtent l="0" t="0" r="9525" b="6350"/>
            <wp:wrapNone/>
            <wp:docPr id="9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08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59264" behindDoc="1" locked="0" layoutInCell="1" allowOverlap="1" wp14:anchorId="395497AF" wp14:editId="401946A4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8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A5">
        <w:rPr>
          <w:rFonts w:ascii="Arial"/>
          <w:color w:val="FF0000"/>
          <w:sz w:val="2"/>
        </w:rPr>
        <w:br w:type="page"/>
      </w:r>
    </w:p>
    <w:p w14:paraId="071A2367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4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10CCD03B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3</w:t>
      </w:r>
    </w:p>
    <w:p w14:paraId="1C5D288C" w14:textId="77777777" w:rsidR="000849E4" w:rsidRDefault="00C702A5">
      <w:pPr>
        <w:framePr w:w="7549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 w:hAnsi="LRIOAD+LMSans10-Bold" w:cs="LRIOAD+LMSans10-Bold"/>
          <w:color w:val="000000"/>
          <w:spacing w:val="-2"/>
          <w:sz w:val="50"/>
        </w:rPr>
        <w:t>Génération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de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pseudo-molécules</w:t>
      </w:r>
    </w:p>
    <w:p w14:paraId="3CE956C8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L’objectif</w:t>
      </w:r>
      <w:r>
        <w:rPr>
          <w:rFonts w:ascii="Times New Roman"/>
          <w:color w:val="000000"/>
          <w:spacing w:val="2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transformer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extraites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unique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ca-</w:t>
      </w:r>
    </w:p>
    <w:p w14:paraId="5EB2FAEA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pable</w:t>
      </w:r>
      <w:proofErr w:type="gramEnd"/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mimer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organisation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spatiale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interactions.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Pour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cela,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</w:p>
    <w:p w14:paraId="1350CF0F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des</w:t>
      </w:r>
      <w:proofErr w:type="gram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sélectionnés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reliées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elles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moyen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linkers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aﬁn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former</w:t>
      </w:r>
    </w:p>
    <w:p w14:paraId="1E242314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ce</w:t>
      </w:r>
      <w:proofErr w:type="gramEnd"/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l’on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nomme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ici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entités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vocation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reproduire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l’empreinte</w:t>
      </w:r>
    </w:p>
    <w:p w14:paraId="6B628BAE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structurale</w:t>
      </w:r>
      <w:proofErr w:type="gramEnd"/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restant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compatibles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contraintes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</w:p>
    <w:p w14:paraId="3E95951C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chimie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synthèse.</w:t>
      </w:r>
    </w:p>
    <w:p w14:paraId="0B86399A" w14:textId="77777777" w:rsidR="000849E4" w:rsidRDefault="00C702A5">
      <w:pPr>
        <w:framePr w:w="429" w:wrap="auto" w:hAnchor="text" w:x="1440" w:y="749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3</w:t>
      </w:r>
    </w:p>
    <w:p w14:paraId="375C8809" w14:textId="77777777" w:rsidR="000849E4" w:rsidRDefault="00C702A5">
      <w:pPr>
        <w:framePr w:w="7626" w:wrap="auto" w:hAnchor="text" w:x="1629" w:y="749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Construction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-3"/>
          <w:sz w:val="34"/>
        </w:rPr>
        <w:t>par</w:t>
      </w:r>
      <w:r>
        <w:rPr>
          <w:rFonts w:ascii="Times New Roman"/>
          <w:color w:val="000000"/>
          <w:spacing w:val="46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assemblage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fragments</w:t>
      </w:r>
    </w:p>
    <w:p w14:paraId="73DB98DC" w14:textId="77777777" w:rsidR="000849E4" w:rsidRDefault="00C702A5">
      <w:pPr>
        <w:framePr w:w="8914" w:wrap="auto" w:hAnchor="text" w:x="1791" w:y="813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réalisée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l’aide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bibliothèque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RDKit,</w:t>
      </w:r>
      <w:r>
        <w:rPr>
          <w:rFonts w:ascii="Times New Roman"/>
          <w:color w:val="000000"/>
          <w:spacing w:val="3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</w:p>
    <w:p w14:paraId="4A8416B9" w14:textId="77777777" w:rsidR="000849E4" w:rsidRDefault="00C702A5">
      <w:pPr>
        <w:framePr w:w="9265" w:wrap="auto" w:hAnchor="text" w:x="1440" w:y="842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outil</w:t>
      </w:r>
      <w:proofErr w:type="gramEnd"/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open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source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spécialisé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computationnelle.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Chaque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latérale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d’acide</w:t>
      </w:r>
    </w:p>
    <w:p w14:paraId="48689923" w14:textId="77777777" w:rsidR="000849E4" w:rsidRDefault="00C702A5">
      <w:pPr>
        <w:framePr w:w="9265" w:wrap="auto" w:hAnchor="text" w:x="1440" w:y="842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aminé</w:t>
      </w:r>
      <w:proofErr w:type="gramEnd"/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représentée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autonome,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coordonnées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ato-</w:t>
      </w:r>
    </w:p>
    <w:p w14:paraId="6FC7BD10" w14:textId="77777777" w:rsidR="000849E4" w:rsidRDefault="00C702A5">
      <w:pPr>
        <w:framePr w:w="9265" w:wrap="auto" w:hAnchor="text" w:x="1440" w:y="842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miques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conservées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préserver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géométrie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initiale.</w:t>
      </w:r>
    </w:p>
    <w:p w14:paraId="5CACF77C" w14:textId="77777777" w:rsidR="000849E4" w:rsidRDefault="00C702A5">
      <w:pPr>
        <w:framePr w:w="398" w:wrap="auto" w:hAnchor="text" w:x="1440" w:y="9949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3</w:t>
      </w:r>
    </w:p>
    <w:p w14:paraId="729F46CE" w14:textId="77777777" w:rsidR="000849E4" w:rsidRDefault="00C702A5">
      <w:pPr>
        <w:framePr w:w="7124" w:wrap="auto" w:hAnchor="text" w:x="1598" w:y="9949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.1.1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Intégration</w:t>
      </w:r>
      <w:r>
        <w:rPr>
          <w:rFonts w:ascii="Times New Roman"/>
          <w:color w:val="000000"/>
          <w:spacing w:val="32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d’une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banque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de</w:t>
      </w:r>
      <w:r>
        <w:rPr>
          <w:rFonts w:ascii="Times New Roman"/>
          <w:color w:val="000000"/>
          <w:spacing w:val="33"/>
          <w:sz w:val="29"/>
        </w:rPr>
        <w:t xml:space="preserve"> </w:t>
      </w:r>
      <w:proofErr w:type="gramStart"/>
      <w:r>
        <w:rPr>
          <w:rFonts w:ascii="LRIOAD+LMSans10-Bold"/>
          <w:color w:val="000000"/>
          <w:spacing w:val="-3"/>
          <w:sz w:val="29"/>
        </w:rPr>
        <w:t>linkers</w:t>
      </w:r>
      <w:r>
        <w:rPr>
          <w:rFonts w:ascii="Times New Roman"/>
          <w:color w:val="000000"/>
          <w:spacing w:val="34"/>
          <w:sz w:val="29"/>
        </w:rPr>
        <w:t xml:space="preserve"> </w:t>
      </w:r>
      <w:r>
        <w:rPr>
          <w:rFonts w:ascii="LRIOAD+LMSans10-Bold"/>
          <w:color w:val="000000"/>
          <w:sz w:val="29"/>
        </w:rPr>
        <w:t>:</w:t>
      </w:r>
      <w:proofErr w:type="gramEnd"/>
      <w:r>
        <w:rPr>
          <w:rFonts w:ascii="Times New Roman"/>
          <w:color w:val="000000"/>
          <w:spacing w:val="32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Enamine</w:t>
      </w:r>
    </w:p>
    <w:p w14:paraId="636C4937" w14:textId="77777777" w:rsidR="000849E4" w:rsidRDefault="00C702A5">
      <w:pPr>
        <w:framePr w:w="8914" w:wrap="auto" w:hAnchor="text" w:x="1791" w:y="1044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3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améliorer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pertinence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proofErr w:type="gramEnd"/>
    </w:p>
    <w:p w14:paraId="4C41B0E6" w14:textId="77777777" w:rsidR="000849E4" w:rsidRDefault="00C702A5">
      <w:pPr>
        <w:framePr w:w="9265" w:wrap="auto" w:hAnchor="text" w:x="1440" w:y="1073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(</w:t>
      </w:r>
      <w:proofErr w:type="gramStart"/>
      <w:r>
        <w:rPr>
          <w:rFonts w:ascii="PWLMKN+LMSans12-Regular"/>
          <w:color w:val="000000"/>
          <w:spacing w:val="-1"/>
          <w:sz w:val="24"/>
        </w:rPr>
        <w:t>linkers</w:t>
      </w:r>
      <w:proofErr w:type="gramEnd"/>
      <w:r>
        <w:rPr>
          <w:rFonts w:ascii="PWLMKN+LMSans12-Regular"/>
          <w:color w:val="000000"/>
          <w:spacing w:val="-1"/>
          <w:sz w:val="24"/>
        </w:rPr>
        <w:t>)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issue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Enamine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utilisée.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importés</w:t>
      </w:r>
    </w:p>
    <w:p w14:paraId="0F2C534E" w14:textId="77777777" w:rsidR="000849E4" w:rsidRDefault="00C702A5">
      <w:pPr>
        <w:framePr w:w="9265" w:wrap="auto" w:hAnchor="text" w:x="1440" w:y="1073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au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format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INEGVE+LMSans10-BoldOblique"/>
          <w:color w:val="000000"/>
          <w:sz w:val="24"/>
        </w:rPr>
        <w:t>SDF</w:t>
      </w:r>
      <w:r>
        <w:rPr>
          <w:rFonts w:ascii="PWLMKN+LMSans12-Regular"/>
          <w:color w:val="000000"/>
          <w:spacing w:val="-1"/>
          <w:sz w:val="24"/>
        </w:rPr>
        <w:t>(Standard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Format)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intégrés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processus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d’assemblage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tant</w:t>
      </w:r>
    </w:p>
    <w:p w14:paraId="32849275" w14:textId="77777777" w:rsidR="000849E4" w:rsidRDefault="00C702A5">
      <w:pPr>
        <w:framePr w:w="9265" w:wrap="auto" w:hAnchor="text" w:x="1440" w:y="1073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que</w:t>
      </w:r>
      <w:proofErr w:type="gramEnd"/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blocs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d’explorer</w:t>
      </w:r>
      <w:r>
        <w:rPr>
          <w:rFonts w:ascii="Times New Roman"/>
          <w:color w:val="000000"/>
          <w:spacing w:val="1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espace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22F3520C" w14:textId="77777777" w:rsidR="000849E4" w:rsidRDefault="00C702A5">
      <w:pPr>
        <w:framePr w:w="9265" w:wrap="auto" w:hAnchor="text" w:x="1440" w:y="1073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concevoir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potentiellement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synthétisables.</w:t>
      </w:r>
    </w:p>
    <w:p w14:paraId="6B9F4B08" w14:textId="77777777" w:rsidR="000849E4" w:rsidRDefault="00C702A5">
      <w:pPr>
        <w:framePr w:w="9266" w:wrap="auto" w:hAnchor="text" w:x="1440" w:y="12180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2"/>
          <w:sz w:val="24"/>
        </w:rPr>
        <w:t>Avant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utilisation,</w:t>
      </w:r>
      <w:r>
        <w:rPr>
          <w:rFonts w:ascii="Times New Roman"/>
          <w:color w:val="00000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’</w:t>
      </w:r>
      <w:r>
        <w:rPr>
          <w:rFonts w:ascii="ERULTE+LMSans12-Oblique"/>
          <w:color w:val="000000"/>
          <w:spacing w:val="1"/>
          <w:sz w:val="24"/>
        </w:rPr>
        <w:t>nettoyer</w:t>
      </w:r>
      <w:r>
        <w:rPr>
          <w:rFonts w:ascii="PWLMKN+LMSans12-Regular" w:hAnsi="PWLMKN+LMSans12-Regular" w:cs="PWLMKN+LMSans12-Regular"/>
          <w:color w:val="000000"/>
          <w:sz w:val="24"/>
        </w:rPr>
        <w:t>’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eﬀet,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</w:p>
    <w:p w14:paraId="590E6658" w14:textId="77777777" w:rsidR="000849E4" w:rsidRDefault="00C702A5">
      <w:pPr>
        <w:framePr w:w="9266" w:wrap="auto" w:hAnchor="text" w:x="1440" w:y="1218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Enamine,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existe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atomes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parasites</w:t>
      </w:r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faisant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structure,</w:t>
      </w:r>
    </w:p>
    <w:p w14:paraId="1879224D" w14:textId="77777777" w:rsidR="000849E4" w:rsidRDefault="00C702A5">
      <w:pPr>
        <w:framePr w:w="9266" w:wrap="auto" w:hAnchor="text" w:x="1440" w:y="1218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tels</w:t>
      </w:r>
      <w:proofErr w:type="gramEnd"/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chlorures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(Cl)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bromures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(Br).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parasites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identiﬁés,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car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ils</w:t>
      </w:r>
      <w:proofErr w:type="gramEnd"/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</w:p>
    <w:p w14:paraId="7A259FC3" w14:textId="77777777" w:rsidR="000849E4" w:rsidRDefault="00C702A5">
      <w:pPr>
        <w:framePr w:w="9266" w:wrap="auto" w:hAnchor="text" w:x="1440" w:y="1218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séparés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points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</w:t>
      </w:r>
      <w:r>
        <w:rPr>
          <w:rFonts w:ascii="ERULTE+LMSans12-Oblique"/>
          <w:color w:val="000000"/>
          <w:sz w:val="24"/>
        </w:rPr>
        <w:t>Exemple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’Cl.CCO’).</w:t>
      </w:r>
    </w:p>
    <w:p w14:paraId="106EFA19" w14:textId="77777777" w:rsidR="000849E4" w:rsidRDefault="00C702A5">
      <w:pPr>
        <w:framePr w:w="9265" w:wrap="auto" w:hAnchor="text" w:x="1440" w:y="1362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Ensuite,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triée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ordre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grandeur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Ångström.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taille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proofErr w:type="gramEnd"/>
    </w:p>
    <w:p w14:paraId="0C7D471C" w14:textId="77777777" w:rsidR="000849E4" w:rsidRDefault="00C702A5">
      <w:pPr>
        <w:framePr w:w="9265" w:wrap="auto" w:hAnchor="text" w:x="1440" w:y="1362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calculée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faisant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distance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euclidienne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dernier.</w:t>
      </w:r>
    </w:p>
    <w:p w14:paraId="3D1DAF39" w14:textId="77777777" w:rsidR="000849E4" w:rsidRDefault="00C702A5">
      <w:pPr>
        <w:framePr w:w="9265" w:wrap="auto" w:hAnchor="text" w:x="1440" w:y="1420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Note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comporte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cycles,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fausse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numérotation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atomes.</w:t>
      </w:r>
      <w:r>
        <w:rPr>
          <w:rFonts w:ascii="Times New Roman"/>
          <w:color w:val="000000"/>
          <w:spacing w:val="3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</w:p>
    <w:p w14:paraId="36D8046F" w14:textId="77777777" w:rsidR="000849E4" w:rsidRDefault="00C702A5">
      <w:pPr>
        <w:framePr w:w="9265" w:wrap="auto" w:hAnchor="text" w:x="1440" w:y="1420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possible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linkers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trouvent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bonne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catégorie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taille.</w:t>
      </w:r>
    </w:p>
    <w:p w14:paraId="182EF14A" w14:textId="77777777" w:rsidR="000849E4" w:rsidRDefault="00C702A5">
      <w:pPr>
        <w:framePr w:w="357" w:wrap="auto" w:hAnchor="text" w:x="5894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6</w:t>
      </w:r>
    </w:p>
    <w:p w14:paraId="5BEB6AFD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1745435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6CF6F77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15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2EF3E599" w14:textId="77777777" w:rsidR="000849E4" w:rsidRDefault="00C702A5">
      <w:pPr>
        <w:framePr w:w="6040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3.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-3"/>
          <w:sz w:val="24"/>
        </w:rPr>
        <w:t>GÉNÉRATION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z w:val="24"/>
        </w:rPr>
        <w:t>PSEUDO-MOLÉCULES</w:t>
      </w:r>
    </w:p>
    <w:p w14:paraId="5DBBEF5A" w14:textId="77777777" w:rsidR="000849E4" w:rsidRDefault="00C702A5">
      <w:pPr>
        <w:framePr w:w="357" w:wrap="auto" w:hAnchor="text" w:x="10348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7</w:t>
      </w:r>
    </w:p>
    <w:p w14:paraId="0DDA488F" w14:textId="77777777" w:rsidR="000849E4" w:rsidRDefault="00C702A5">
      <w:pPr>
        <w:framePr w:w="9265" w:wrap="auto" w:hAnchor="text" w:x="1440" w:y="1385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L’utilisateur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aussi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traiter</w:t>
      </w:r>
      <w:r>
        <w:rPr>
          <w:rFonts w:ascii="Times New Roman"/>
          <w:color w:val="000000"/>
          <w:spacing w:val="2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sa</w:t>
      </w:r>
      <w:proofErr w:type="gramEnd"/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propre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utiliser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celle-ci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gé-</w:t>
      </w:r>
    </w:p>
    <w:p w14:paraId="0A1E48E7" w14:textId="77777777" w:rsidR="000849E4" w:rsidRDefault="00C702A5">
      <w:pPr>
        <w:framePr w:w="9265" w:wrap="auto" w:hAnchor="text" w:x="1440" w:y="1385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nération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pseudo-molécules.</w:t>
      </w:r>
    </w:p>
    <w:p w14:paraId="46DF8D2D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L’inspiration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stratégie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provient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type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LRIOAD+LMSans10-Bold"/>
          <w:color w:val="000000"/>
          <w:spacing w:val="-6"/>
          <w:sz w:val="24"/>
        </w:rPr>
        <w:t>PROTAC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(Proteolysis</w:t>
      </w:r>
    </w:p>
    <w:p w14:paraId="0937C73A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4"/>
          <w:sz w:val="24"/>
        </w:rPr>
        <w:t>Targeting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Chimeras),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lesquelles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unités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fonctionnelles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reliées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5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op-</w:t>
      </w:r>
    </w:p>
    <w:p w14:paraId="3BE2A14F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timisé</w:t>
      </w:r>
      <w:proofErr w:type="gram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biologique.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analogie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faite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ici,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diﬀérence</w:t>
      </w:r>
    </w:p>
    <w:p w14:paraId="0053381B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que</w:t>
      </w:r>
      <w:proofErr w:type="gramEnd"/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initiaux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existants,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mais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motifs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issus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</w:p>
    <w:p w14:paraId="139C2693" w14:textId="77777777" w:rsidR="000849E4" w:rsidRDefault="00C702A5">
      <w:pPr>
        <w:framePr w:w="9265" w:wrap="auto" w:hAnchor="text" w:x="1440" w:y="22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d’interface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protéique.</w:t>
      </w:r>
    </w:p>
    <w:p w14:paraId="688082CF" w14:textId="77777777" w:rsidR="000849E4" w:rsidRDefault="00C702A5">
      <w:pPr>
        <w:framePr w:w="398" w:wrap="auto" w:hAnchor="text" w:x="1440" w:y="4351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3</w:t>
      </w:r>
    </w:p>
    <w:p w14:paraId="25272A41" w14:textId="77777777" w:rsidR="000849E4" w:rsidRDefault="00C702A5">
      <w:pPr>
        <w:framePr w:w="3764" w:wrap="auto" w:hAnchor="text" w:x="1598" w:y="4351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.1.2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RDKit</w:t>
      </w:r>
      <w:r>
        <w:rPr>
          <w:rFonts w:ascii="Times New Roman"/>
          <w:color w:val="000000"/>
          <w:spacing w:val="33"/>
          <w:sz w:val="29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29"/>
        </w:rPr>
        <w:t>et</w:t>
      </w:r>
      <w:proofErr w:type="gramEnd"/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z w:val="29"/>
        </w:rPr>
        <w:t>Openbabel</w:t>
      </w:r>
    </w:p>
    <w:p w14:paraId="6A8CD09C" w14:textId="77777777" w:rsidR="000849E4" w:rsidRDefault="00C702A5">
      <w:pPr>
        <w:framePr w:w="8914" w:wrap="auto" w:hAnchor="text" w:x="1791" w:y="484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RdKit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Openbabel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outils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principaux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mettre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</w:p>
    <w:p w14:paraId="372BD813" w14:textId="77777777" w:rsidR="000849E4" w:rsidRDefault="00C702A5">
      <w:pPr>
        <w:framePr w:w="9266" w:wrap="auto" w:hAnchor="text" w:x="1440" w:y="51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liaisons</w:t>
      </w:r>
      <w:proofErr w:type="gramEnd"/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RDKit</w:t>
      </w:r>
      <w:r>
        <w:rPr>
          <w:rFonts w:ascii="Times New Roman"/>
          <w:color w:val="000000"/>
          <w:spacing w:val="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cœur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gestion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</w:p>
    <w:p w14:paraId="280D1DDB" w14:textId="77777777" w:rsidR="000849E4" w:rsidRDefault="00C702A5">
      <w:pPr>
        <w:framePr w:w="9266" w:wrap="auto" w:hAnchor="text" w:x="1440" w:y="51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entre</w:t>
      </w:r>
      <w:proofErr w:type="gramEnd"/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elles.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Openbabel</w:t>
      </w:r>
      <w:r>
        <w:rPr>
          <w:rFonts w:ascii="Times New Roman"/>
          <w:color w:val="000000"/>
          <w:spacing w:val="4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outil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open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source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sous</w:t>
      </w:r>
    </w:p>
    <w:p w14:paraId="1A3F22F1" w14:textId="77777777" w:rsidR="000849E4" w:rsidRDefault="00C702A5">
      <w:pPr>
        <w:framePr w:w="9266" w:wrap="auto" w:hAnchor="text" w:x="1440" w:y="51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format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passer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2D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3D,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capitale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</w:p>
    <w:p w14:paraId="032C3CDD" w14:textId="77777777" w:rsidR="000849E4" w:rsidRDefault="00C702A5">
      <w:pPr>
        <w:framePr w:w="9266" w:wrap="auto" w:hAnchor="text" w:x="1440" w:y="5138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suite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analyses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docking.</w:t>
      </w:r>
    </w:p>
    <w:p w14:paraId="53279E6F" w14:textId="77777777" w:rsidR="000849E4" w:rsidRDefault="00C702A5">
      <w:pPr>
        <w:framePr w:w="398" w:wrap="auto" w:hAnchor="text" w:x="1440" w:y="6659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3</w:t>
      </w:r>
    </w:p>
    <w:p w14:paraId="31F5F25A" w14:textId="77777777" w:rsidR="000849E4" w:rsidRDefault="00C702A5">
      <w:pPr>
        <w:framePr w:w="6095" w:wrap="auto" w:hAnchor="text" w:x="1598" w:y="6659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.1.3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Contraintes</w:t>
      </w:r>
      <w:r>
        <w:rPr>
          <w:rFonts w:ascii="Times New Roman"/>
          <w:color w:val="000000"/>
          <w:spacing w:val="33"/>
          <w:sz w:val="29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29"/>
        </w:rPr>
        <w:t>et</w:t>
      </w:r>
      <w:proofErr w:type="gramEnd"/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ajustements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techniques</w:t>
      </w:r>
    </w:p>
    <w:p w14:paraId="435F3200" w14:textId="77777777" w:rsidR="000849E4" w:rsidRDefault="00C702A5">
      <w:pPr>
        <w:framePr w:w="8914" w:wrap="auto" w:hAnchor="text" w:x="1791" w:y="715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prenant</w:t>
      </w:r>
      <w:r>
        <w:rPr>
          <w:rFonts w:ascii="Times New Roman"/>
          <w:color w:val="000000"/>
          <w:spacing w:val="4"/>
          <w:sz w:val="24"/>
        </w:rPr>
        <w:t xml:space="preserve"> </w:t>
      </w:r>
      <w:proofErr w:type="gramStart"/>
      <w:r>
        <w:rPr>
          <w:rFonts w:ascii="LRIOAD+LMSans10-Bold"/>
          <w:color w:val="000000"/>
          <w:sz w:val="24"/>
        </w:rPr>
        <w:t>3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chaînes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latérales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suivent</w:t>
      </w:r>
    </w:p>
    <w:p w14:paraId="360DF288" w14:textId="77777777" w:rsidR="000849E4" w:rsidRDefault="00C702A5">
      <w:pPr>
        <w:framePr w:w="9266" w:wrap="auto" w:hAnchor="text" w:x="1440" w:y="74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manière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aléatoire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distance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calculée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aﬁn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sélectionner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lin-</w:t>
      </w:r>
    </w:p>
    <w:p w14:paraId="501E1EA7" w14:textId="77777777" w:rsidR="000849E4" w:rsidRDefault="00C702A5">
      <w:pPr>
        <w:framePr w:w="9266" w:wrap="auto" w:hAnchor="text" w:x="1440" w:y="74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4"/>
          <w:sz w:val="24"/>
        </w:rPr>
        <w:t>ker</w:t>
      </w:r>
      <w:proofErr w:type="gramEnd"/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parmi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ceux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ayant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taille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appropriée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d’origine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gardent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</w:p>
    <w:p w14:paraId="2E8ABEF1" w14:textId="77777777" w:rsidR="000849E4" w:rsidRDefault="00C702A5">
      <w:pPr>
        <w:framePr w:w="9266" w:wrap="auto" w:hAnchor="text" w:x="1440" w:y="74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distance</w:t>
      </w:r>
      <w:proofErr w:type="gramEnd"/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relative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similaire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position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d’origine.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procédé</w:t>
      </w:r>
      <w:r>
        <w:rPr>
          <w:rFonts w:ascii="Times New Roman"/>
          <w:color w:val="000000"/>
          <w:spacing w:val="4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répété</w:t>
      </w:r>
    </w:p>
    <w:p w14:paraId="1BCBE7F6" w14:textId="77777777" w:rsidR="000849E4" w:rsidRDefault="00C702A5">
      <w:pPr>
        <w:framePr w:w="9266" w:wrap="auto" w:hAnchor="text" w:x="1440" w:y="74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plusieurs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fois.</w:t>
      </w:r>
    </w:p>
    <w:p w14:paraId="788E9BFC" w14:textId="77777777" w:rsidR="000849E4" w:rsidRDefault="00C702A5">
      <w:pPr>
        <w:framePr w:w="5594" w:wrap="auto" w:hAnchor="text" w:x="1791" w:y="889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commentRangeStart w:id="20"/>
      <w:r>
        <w:rPr>
          <w:rFonts w:ascii="PWLMKN+LMSans12-Regular" w:hAnsi="PWLMKN+LMSans12-Regular" w:cs="PWLMKN+LMSans12-Regular"/>
          <w:color w:val="000000"/>
          <w:sz w:val="24"/>
        </w:rPr>
        <w:t>L’assemblage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présenté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déﬁs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commentRangeEnd w:id="20"/>
      <w:proofErr w:type="gramEnd"/>
      <w:r>
        <w:rPr>
          <w:rStyle w:val="Marquedecommentaire"/>
        </w:rPr>
        <w:commentReference w:id="20"/>
      </w:r>
    </w:p>
    <w:p w14:paraId="120307AA" w14:textId="77777777" w:rsidR="000849E4" w:rsidRDefault="00C702A5">
      <w:pPr>
        <w:framePr w:w="357" w:wrap="auto" w:hAnchor="text" w:x="1726" w:y="926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1949B4A4" w14:textId="77777777" w:rsidR="000849E4" w:rsidRDefault="00C702A5">
      <w:pPr>
        <w:framePr w:w="357" w:wrap="auto" w:hAnchor="text" w:x="1726" w:y="9264"/>
        <w:widowControl w:val="0"/>
        <w:autoSpaceDE w:val="0"/>
        <w:autoSpaceDN w:val="0"/>
        <w:spacing w:before="602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3BA3ADAD" w14:textId="77777777" w:rsidR="000849E4" w:rsidRDefault="00C702A5">
      <w:pPr>
        <w:framePr w:w="357" w:wrap="auto" w:hAnchor="text" w:x="1726" w:y="9264"/>
        <w:widowControl w:val="0"/>
        <w:autoSpaceDE w:val="0"/>
        <w:autoSpaceDN w:val="0"/>
        <w:spacing w:before="602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114AA53C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détermination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automatique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LRIOAD+LMSans10-Bold"/>
          <w:color w:val="000000"/>
          <w:spacing w:val="1"/>
          <w:sz w:val="24"/>
        </w:rPr>
        <w:t>points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proofErr w:type="gramStart"/>
      <w:r>
        <w:rPr>
          <w:rFonts w:ascii="LRIOAD+LMSans10-Bold"/>
          <w:color w:val="000000"/>
          <w:sz w:val="24"/>
        </w:rPr>
        <w:t>liaison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sur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chaque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fragment</w:t>
      </w:r>
      <w:proofErr w:type="gramEnd"/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Pour</w:t>
      </w:r>
    </w:p>
    <w:p w14:paraId="77B1AB09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cela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valence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libre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repérés,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c’est-à-dire,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ceux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reliés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moins</w:t>
      </w:r>
    </w:p>
    <w:p w14:paraId="75FB79F8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hydrogène.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libre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reliés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eux.</w:t>
      </w:r>
    </w:p>
    <w:p w14:paraId="4B83091E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24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génération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correcte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conformation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3D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du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1"/>
          <w:sz w:val="24"/>
        </w:rPr>
        <w:t>composé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ﬁnal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fonctionnalité</w:t>
      </w:r>
    </w:p>
    <w:p w14:paraId="7D019EA2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intégrée</w:t>
      </w:r>
      <w:proofErr w:type="gramEnd"/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RDkit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fonctionnant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pas,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c’est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openbabel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générer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422FABC8" w14:textId="77777777" w:rsidR="000849E4" w:rsidRDefault="00C702A5">
      <w:pPr>
        <w:framePr w:w="8862" w:wrap="auto" w:hAnchor="text" w:x="1843" w:y="9264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3D.</w:t>
      </w:r>
    </w:p>
    <w:p w14:paraId="39DDE61B" w14:textId="77777777" w:rsidR="000849E4" w:rsidRDefault="00C702A5">
      <w:pPr>
        <w:framePr w:w="8862" w:wrap="auto" w:hAnchor="text" w:x="1843" w:y="1116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contrôle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validité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chimique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obtenues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(absence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cycles</w:t>
      </w:r>
    </w:p>
    <w:p w14:paraId="10D17A78" w14:textId="77777777" w:rsidR="000849E4" w:rsidRDefault="00C702A5">
      <w:pPr>
        <w:framePr w:w="3611" w:wrap="auto" w:hAnchor="text" w:x="2025" w:y="1145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instables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saturation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valences).</w:t>
      </w:r>
    </w:p>
    <w:p w14:paraId="4F540D35" w14:textId="77777777" w:rsidR="000849E4" w:rsidRDefault="00C702A5">
      <w:pPr>
        <w:framePr w:w="9265" w:wrap="auto" w:hAnchor="text" w:x="1440" w:y="11831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Finalement,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produire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automatiquement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ensembles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</w:t>
      </w:r>
    </w:p>
    <w:p w14:paraId="668B8C42" w14:textId="77777777" w:rsidR="000849E4" w:rsidRDefault="00C702A5">
      <w:pPr>
        <w:framePr w:w="9265" w:wrap="auto" w:hAnchor="text" w:x="1440" w:y="1183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candidates,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reproduisant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positions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clés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l’interface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PPI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ciblée,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ouvrant</w:t>
      </w:r>
    </w:p>
    <w:p w14:paraId="1290B04C" w14:textId="77777777" w:rsidR="000849E4" w:rsidRDefault="00C702A5">
      <w:pPr>
        <w:framePr w:w="9265" w:wrap="auto" w:hAnchor="text" w:x="1440" w:y="1183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la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voie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évaluations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silico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potentiel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d’inhibition.</w:t>
      </w:r>
    </w:p>
    <w:p w14:paraId="53C811CD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D5FB62C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BDC8184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16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75615C06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4</w:t>
      </w:r>
    </w:p>
    <w:p w14:paraId="33143F6D" w14:textId="77777777" w:rsidR="000849E4" w:rsidRDefault="00C702A5">
      <w:pPr>
        <w:framePr w:w="4777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1"/>
          <w:sz w:val="50"/>
        </w:rPr>
        <w:t>Docking</w:t>
      </w:r>
      <w:r>
        <w:rPr>
          <w:rFonts w:ascii="Times New Roman"/>
          <w:color w:val="000000"/>
          <w:spacing w:val="54"/>
          <w:sz w:val="50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2"/>
          <w:sz w:val="50"/>
        </w:rPr>
        <w:t>automatisé</w:t>
      </w:r>
    </w:p>
    <w:p w14:paraId="2AD20C25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générées,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l’étape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suivante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consisté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</w:p>
    <w:p w14:paraId="5728AF39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à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interagir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évaluation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réalisée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l’aide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techniques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4ED6F7FF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docking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permettent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d’estimer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l’aﬃnité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site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</w:p>
    <w:p w14:paraId="27F4C6C2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donné</w:t>
      </w:r>
      <w:proofErr w:type="gramEnd"/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L’objectif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était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comparer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générées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5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</w:p>
    <w:p w14:paraId="7479C123" w14:textId="77777777" w:rsidR="000849E4" w:rsidRDefault="00C702A5">
      <w:pPr>
        <w:framePr w:w="9266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ligand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aﬁn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d’identiﬁer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d’interaction.</w:t>
      </w:r>
    </w:p>
    <w:p w14:paraId="7DF3528C" w14:textId="77777777" w:rsidR="000849E4" w:rsidRDefault="00C702A5">
      <w:pPr>
        <w:framePr w:w="429" w:wrap="auto" w:hAnchor="text" w:x="1440" w:y="691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4</w:t>
      </w:r>
    </w:p>
    <w:p w14:paraId="7AB2C85B" w14:textId="77777777" w:rsidR="000849E4" w:rsidRDefault="00C702A5">
      <w:pPr>
        <w:framePr w:w="7717" w:wrap="auto" w:hAnchor="text" w:x="1629" w:y="691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Automatisation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la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procédure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4"/>
          <w:sz w:val="34"/>
        </w:rPr>
        <w:t>docking</w:t>
      </w:r>
    </w:p>
    <w:p w14:paraId="37BD42DF" w14:textId="77777777" w:rsidR="000849E4" w:rsidRDefault="00C702A5">
      <w:pPr>
        <w:framePr w:w="8914" w:wrap="auto" w:hAnchor="text" w:x="1791" w:y="756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L’environnement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basé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Jupyter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Lab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transformé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en</w:t>
      </w:r>
      <w:r>
        <w:rPr>
          <w:rFonts w:ascii="Times New Roman"/>
          <w:color w:val="000000"/>
          <w:spacing w:val="24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Python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auto-</w:t>
      </w:r>
    </w:p>
    <w:p w14:paraId="72BB2991" w14:textId="77777777" w:rsidR="000849E4" w:rsidRDefault="00C702A5">
      <w:pPr>
        <w:framePr w:w="9265" w:wrap="auto" w:hAnchor="text" w:x="1440" w:y="78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matisé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aﬁn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faciliter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traitement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grands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ensembles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script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1136A799" w14:textId="77777777" w:rsidR="000849E4" w:rsidRDefault="00C702A5">
      <w:pPr>
        <w:framePr w:w="9265" w:wrap="auto" w:hAnchor="text" w:x="1440" w:y="7850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étapes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suivantes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</w:p>
    <w:p w14:paraId="78C85F3C" w14:textId="77777777" w:rsidR="000849E4" w:rsidRDefault="00C702A5">
      <w:pPr>
        <w:framePr w:w="474" w:wrap="auto" w:hAnchor="text" w:x="1674" w:y="88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39FA8C04" w14:textId="77777777" w:rsidR="000849E4" w:rsidRDefault="00C702A5">
      <w:pPr>
        <w:framePr w:w="8680" w:wrap="auto" w:hAnchor="text" w:x="2025" w:y="88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pacing w:val="-1"/>
          <w:sz w:val="24"/>
        </w:rPr>
        <w:t>Préparation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du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ligand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et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du</w:t>
      </w:r>
      <w:r>
        <w:rPr>
          <w:rFonts w:ascii="Times New Roman"/>
          <w:color w:val="000000"/>
          <w:spacing w:val="48"/>
          <w:sz w:val="24"/>
        </w:rPr>
        <w:t xml:space="preserve"> </w:t>
      </w:r>
      <w:proofErr w:type="gramStart"/>
      <w:r>
        <w:rPr>
          <w:rFonts w:ascii="LRIOAD+LMSans10-Bold" w:hAnsi="LRIOAD+LMSans10-Bold" w:cs="LRIOAD+LMSans10-Bold"/>
          <w:color w:val="000000"/>
          <w:sz w:val="24"/>
        </w:rPr>
        <w:t>récepteur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charges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Gasteiger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ajoutées.</w:t>
      </w:r>
    </w:p>
    <w:p w14:paraId="5BDA3BCF" w14:textId="77777777" w:rsidR="000849E4" w:rsidRDefault="00C702A5">
      <w:pPr>
        <w:framePr w:w="8680" w:wrap="auto" w:hAnchor="text" w:x="2025" w:y="880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d’ajout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charges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partielles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itérative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ajuste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charges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</w:p>
    <w:p w14:paraId="5E35638B" w14:textId="77777777" w:rsidR="000849E4" w:rsidRDefault="00C702A5">
      <w:pPr>
        <w:framePr w:w="8680" w:wrap="auto" w:hAnchor="text" w:x="2025" w:y="880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voisins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électronégativité.</w:t>
      </w:r>
    </w:p>
    <w:p w14:paraId="4138A230" w14:textId="77777777" w:rsidR="000849E4" w:rsidRDefault="00C702A5">
      <w:pPr>
        <w:framePr w:w="474" w:wrap="auto" w:hAnchor="text" w:x="1674" w:y="9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34B2EB59" w14:textId="77777777" w:rsidR="000849E4" w:rsidRDefault="00C702A5">
      <w:pPr>
        <w:framePr w:w="474" w:wrap="auto" w:hAnchor="text" w:x="1674" w:y="9753"/>
        <w:widowControl w:val="0"/>
        <w:autoSpaceDE w:val="0"/>
        <w:autoSpaceDN w:val="0"/>
        <w:spacing w:before="31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4EFB7BFD" w14:textId="77777777" w:rsidR="000849E4" w:rsidRDefault="00C702A5">
      <w:pPr>
        <w:framePr w:w="8680" w:wrap="auto" w:hAnchor="text" w:x="2025" w:y="975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z w:val="24"/>
        </w:rPr>
        <w:t>Déﬁnition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zone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40"/>
          <w:sz w:val="24"/>
        </w:rPr>
        <w:t xml:space="preserve"> </w:t>
      </w:r>
      <w:proofErr w:type="gramStart"/>
      <w:r>
        <w:rPr>
          <w:rFonts w:ascii="LRIOAD+LMSans10-Bold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centrée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acides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aminés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identiﬁés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</w:p>
    <w:p w14:paraId="20D07DC4" w14:textId="77777777" w:rsidR="000849E4" w:rsidRDefault="00C702A5">
      <w:pPr>
        <w:framePr w:w="3107" w:wrap="auto" w:hAnchor="text" w:x="2025" w:y="1004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importants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l’interaction.</w:t>
      </w:r>
    </w:p>
    <w:p w14:paraId="79758E68" w14:textId="77777777" w:rsidR="000849E4" w:rsidRDefault="00C702A5">
      <w:pPr>
        <w:framePr w:w="8680" w:wrap="auto" w:hAnchor="text" w:x="2025" w:y="1041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pseudo-</w:t>
      </w:r>
      <w:proofErr w:type="gramStart"/>
      <w:r>
        <w:rPr>
          <w:rFonts w:ascii="LRIOAD+LMSans10-Bold" w:hAnsi="LRIOAD+LMSans10-Bold" w:cs="LRIOAD+LMSans10-Bold"/>
          <w:color w:val="000000"/>
          <w:sz w:val="24"/>
        </w:rPr>
        <w:t>molécules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chaque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soumise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2DE5338E" w14:textId="77777777" w:rsidR="000849E4" w:rsidRDefault="00C702A5">
      <w:pPr>
        <w:framePr w:w="5812" w:wrap="auto" w:hAnchor="text" w:x="2025" w:y="1070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docking</w:t>
      </w:r>
      <w:proofErr w:type="gramEnd"/>
      <w:r>
        <w:rPr>
          <w:rFonts w:ascii="PWLMKN+LMSans12-Regular"/>
          <w:color w:val="000000"/>
          <w:spacing w:val="1"/>
          <w:sz w:val="24"/>
        </w:rPr>
        <w:t>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d’énergie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enregistré.</w:t>
      </w:r>
    </w:p>
    <w:p w14:paraId="4CF78728" w14:textId="77777777" w:rsidR="000849E4" w:rsidRDefault="00C702A5">
      <w:pPr>
        <w:framePr w:w="9265" w:wrap="auto" w:hAnchor="text" w:x="1440" w:y="110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processus</w:t>
      </w:r>
      <w:r>
        <w:rPr>
          <w:rFonts w:ascii="Times New Roman"/>
          <w:color w:val="000000"/>
          <w:spacing w:val="5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a</w:t>
      </w:r>
      <w:proofErr w:type="gramEnd"/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optimisé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fonctionner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plateforme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GLiCID,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</w:p>
    <w:p w14:paraId="4F08E8B1" w14:textId="77777777" w:rsidR="000849E4" w:rsidRDefault="00C702A5">
      <w:pPr>
        <w:framePr w:w="6253" w:wrap="auto" w:hAnchor="text" w:x="1440" w:y="1136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d’exécuter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calculs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parallèle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ressources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adaptées.</w:t>
      </w:r>
    </w:p>
    <w:p w14:paraId="23D39C01" w14:textId="77777777" w:rsidR="000849E4" w:rsidRDefault="00C702A5">
      <w:pPr>
        <w:framePr w:w="429" w:wrap="auto" w:hAnchor="text" w:x="1440" w:y="1206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4</w:t>
      </w:r>
    </w:p>
    <w:p w14:paraId="081493B4" w14:textId="77777777" w:rsidR="000849E4" w:rsidRDefault="00C702A5">
      <w:pPr>
        <w:framePr w:w="9076" w:wrap="auto" w:hAnchor="text" w:x="1629" w:y="1206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.2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Validation</w:t>
      </w:r>
      <w:r>
        <w:rPr>
          <w:rFonts w:ascii="Times New Roman"/>
          <w:color w:val="000000"/>
          <w:spacing w:val="65"/>
          <w:sz w:val="34"/>
        </w:rPr>
        <w:t xml:space="preserve"> </w:t>
      </w:r>
      <w:r>
        <w:rPr>
          <w:rFonts w:ascii="LRIOAD+LMSans10-Bold"/>
          <w:color w:val="000000"/>
          <w:spacing w:val="-3"/>
          <w:sz w:val="34"/>
        </w:rPr>
        <w:t>par</w:t>
      </w:r>
      <w:r>
        <w:rPr>
          <w:rFonts w:ascii="Times New Roman"/>
          <w:color w:val="000000"/>
          <w:spacing w:val="68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comparaison</w:t>
      </w:r>
      <w:r>
        <w:rPr>
          <w:rFonts w:ascii="Times New Roman"/>
          <w:color w:val="000000"/>
          <w:spacing w:val="6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avec</w:t>
      </w:r>
      <w:r>
        <w:rPr>
          <w:rFonts w:ascii="Times New Roman"/>
          <w:color w:val="000000"/>
          <w:spacing w:val="63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un</w:t>
      </w:r>
      <w:proofErr w:type="gramEnd"/>
      <w:r>
        <w:rPr>
          <w:rFonts w:ascii="Times New Roman"/>
          <w:color w:val="000000"/>
          <w:spacing w:val="63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ligand</w:t>
      </w:r>
      <w:r>
        <w:rPr>
          <w:rFonts w:ascii="Times New Roman"/>
          <w:color w:val="000000"/>
          <w:spacing w:val="64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63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réfé-</w:t>
      </w:r>
    </w:p>
    <w:p w14:paraId="187322DB" w14:textId="77777777" w:rsidR="000849E4" w:rsidRDefault="00C702A5">
      <w:pPr>
        <w:framePr w:w="9076" w:wrap="auto" w:hAnchor="text" w:x="1629" w:y="12064"/>
        <w:widowControl w:val="0"/>
        <w:autoSpaceDE w:val="0"/>
        <w:autoSpaceDN w:val="0"/>
        <w:spacing w:before="0" w:after="0" w:line="438" w:lineRule="exact"/>
        <w:ind w:left="673"/>
        <w:jc w:val="left"/>
        <w:rPr>
          <w:rFonts w:ascii="Times New Roman"/>
          <w:color w:val="000000"/>
          <w:sz w:val="34"/>
        </w:rPr>
      </w:pPr>
      <w:proofErr w:type="gramStart"/>
      <w:r>
        <w:rPr>
          <w:rFonts w:ascii="LRIOAD+LMSans10-Bold"/>
          <w:color w:val="000000"/>
          <w:spacing w:val="2"/>
          <w:sz w:val="34"/>
        </w:rPr>
        <w:t>rence</w:t>
      </w:r>
      <w:proofErr w:type="gramEnd"/>
    </w:p>
    <w:p w14:paraId="140CE375" w14:textId="77777777" w:rsidR="000849E4" w:rsidRDefault="00C702A5">
      <w:pPr>
        <w:framePr w:w="8914" w:wrap="auto" w:hAnchor="text" w:x="1791" w:y="131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3"/>
          <w:sz w:val="24"/>
        </w:rPr>
        <w:t>Pour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évaluer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pertinence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générées,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</w:p>
    <w:p w14:paraId="4D7EC650" w14:textId="77777777" w:rsidR="000849E4" w:rsidRDefault="00C702A5">
      <w:pPr>
        <w:framePr w:w="9265" w:wrap="auto" w:hAnchor="text" w:x="1440" w:y="1343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connue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interagir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utilisée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point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comparaison.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cas</w:t>
      </w:r>
      <w:proofErr w:type="gramEnd"/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</w:p>
    <w:p w14:paraId="138AB77E" w14:textId="77777777" w:rsidR="000849E4" w:rsidRDefault="00C702A5">
      <w:pPr>
        <w:framePr w:w="9265" w:wrap="auto" w:hAnchor="text" w:x="1440" w:y="134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complexe</w:t>
      </w:r>
      <w:proofErr w:type="gramEnd"/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IL2/IL2Ralpha,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SP4206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(PDB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1PY2)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servi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4BAE1ABD" w14:textId="77777777" w:rsidR="000849E4" w:rsidRDefault="00C702A5">
      <w:pPr>
        <w:framePr w:w="9265" w:wrap="auto" w:hAnchor="text" w:x="1440" w:y="134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scores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obtenus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comparés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celui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SP4206,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</w:p>
    <w:p w14:paraId="7144A6D0" w14:textId="77777777" w:rsidR="000849E4" w:rsidRDefault="00C702A5">
      <w:pPr>
        <w:framePr w:w="9265" w:wrap="auto" w:hAnchor="text" w:x="1440" w:y="134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supérieur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équivalent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retenues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candidates</w:t>
      </w:r>
    </w:p>
    <w:p w14:paraId="71C077D0" w14:textId="77777777" w:rsidR="000849E4" w:rsidRDefault="00C702A5">
      <w:pPr>
        <w:framePr w:w="9265" w:wrap="auto" w:hAnchor="text" w:x="1440" w:y="134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prioritaires</w:t>
      </w:r>
      <w:proofErr w:type="gramEnd"/>
      <w:r>
        <w:rPr>
          <w:rFonts w:ascii="PWLMKN+LMSans12-Regular"/>
          <w:color w:val="000000"/>
          <w:spacing w:val="-1"/>
          <w:sz w:val="24"/>
        </w:rPr>
        <w:t>.</w:t>
      </w:r>
    </w:p>
    <w:p w14:paraId="7FC1694F" w14:textId="77777777" w:rsidR="000849E4" w:rsidRDefault="00C702A5">
      <w:pPr>
        <w:framePr w:w="357" w:wrap="auto" w:hAnchor="text" w:x="5894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8</w:t>
      </w:r>
    </w:p>
    <w:p w14:paraId="39F1FA8E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325E0FF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F354E16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17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2B01655B" w14:textId="77777777" w:rsidR="000849E4" w:rsidRDefault="00C702A5">
      <w:pPr>
        <w:framePr w:w="4372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4.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DOCKING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-3"/>
          <w:sz w:val="24"/>
        </w:rPr>
        <w:t>AUTOMATISÉ</w:t>
      </w:r>
    </w:p>
    <w:p w14:paraId="6F9A12D9" w14:textId="77777777" w:rsidR="000849E4" w:rsidRDefault="00C702A5">
      <w:pPr>
        <w:framePr w:w="357" w:wrap="auto" w:hAnchor="text" w:x="10348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9</w:t>
      </w:r>
    </w:p>
    <w:p w14:paraId="04D1F0EB" w14:textId="77777777" w:rsidR="000849E4" w:rsidRDefault="00C702A5">
      <w:pPr>
        <w:framePr w:w="398" w:wrap="auto" w:hAnchor="text" w:x="1440" w:y="133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4</w:t>
      </w:r>
    </w:p>
    <w:p w14:paraId="05141202" w14:textId="77777777" w:rsidR="000849E4" w:rsidRDefault="00C702A5">
      <w:pPr>
        <w:framePr w:w="9108" w:wrap="auto" w:hAnchor="text" w:x="1598" w:y="133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.2.1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Extraction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automatique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du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ligand</w:t>
      </w:r>
      <w:r>
        <w:rPr>
          <w:rFonts w:ascii="Times New Roman"/>
          <w:color w:val="000000"/>
          <w:spacing w:val="36"/>
          <w:sz w:val="29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29"/>
        </w:rPr>
        <w:t>et</w:t>
      </w:r>
      <w:proofErr w:type="gramEnd"/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du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récepteur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z w:val="29"/>
        </w:rPr>
        <w:t>à</w:t>
      </w:r>
      <w:r>
        <w:rPr>
          <w:rFonts w:ascii="Times New Roman"/>
          <w:color w:val="000000"/>
          <w:spacing w:val="34"/>
          <w:sz w:val="29"/>
        </w:rPr>
        <w:t xml:space="preserve"> </w:t>
      </w:r>
      <w:r>
        <w:rPr>
          <w:rFonts w:ascii="LRIOAD+LMSans10-Bold"/>
          <w:color w:val="000000"/>
          <w:spacing w:val="-3"/>
          <w:sz w:val="29"/>
        </w:rPr>
        <w:t>partir</w:t>
      </w:r>
      <w:r>
        <w:rPr>
          <w:rFonts w:ascii="Times New Roman"/>
          <w:color w:val="000000"/>
          <w:spacing w:val="38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du</w:t>
      </w:r>
    </w:p>
    <w:p w14:paraId="6E0397C3" w14:textId="77777777" w:rsidR="000849E4" w:rsidRDefault="00C702A5">
      <w:pPr>
        <w:framePr w:w="880" w:wrap="auto" w:hAnchor="text" w:x="2404" w:y="169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2"/>
          <w:sz w:val="29"/>
        </w:rPr>
        <w:t>PDB</w:t>
      </w:r>
    </w:p>
    <w:p w14:paraId="1AE20728" w14:textId="77777777" w:rsidR="000849E4" w:rsidRDefault="00C702A5">
      <w:pPr>
        <w:framePr w:w="8914" w:wrap="auto" w:hAnchor="text" w:x="1791" w:y="219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permet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l’extraction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récepteur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ﬁchiers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PDB</w:t>
      </w:r>
    </w:p>
    <w:p w14:paraId="6C3951FC" w14:textId="77777777" w:rsidR="000849E4" w:rsidRDefault="00C702A5">
      <w:pPr>
        <w:framePr w:w="9266" w:wrap="auto" w:hAnchor="text" w:x="1440" w:y="248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séparés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pouvoir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utilisés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programme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servir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références.</w:t>
      </w:r>
    </w:p>
    <w:p w14:paraId="6E0B232F" w14:textId="77777777" w:rsidR="000849E4" w:rsidRDefault="00C702A5">
      <w:pPr>
        <w:framePr w:w="2920" w:wrap="auto" w:hAnchor="text" w:x="1440" w:y="3120"/>
        <w:widowControl w:val="0"/>
        <w:autoSpaceDE w:val="0"/>
        <w:autoSpaceDN w:val="0"/>
        <w:spacing w:before="0" w:after="0" w:line="342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Gestion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gramStart"/>
      <w:r>
        <w:rPr>
          <w:rFonts w:ascii="LRIOAD+LMSans10-Bold"/>
          <w:color w:val="000000"/>
          <w:sz w:val="24"/>
        </w:rPr>
        <w:t>cas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ambigus</w:t>
      </w:r>
    </w:p>
    <w:p w14:paraId="3C51BEFB" w14:textId="77777777" w:rsidR="000849E4" w:rsidRDefault="00C702A5">
      <w:pPr>
        <w:framePr w:w="9265" w:wrap="auto" w:hAnchor="text" w:x="1440" w:y="3564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Certains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cas</w:t>
      </w:r>
      <w:proofErr w:type="gramEnd"/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soulevé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diﬃcultés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particulières,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notamment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lorsque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cris-</w:t>
      </w:r>
    </w:p>
    <w:p w14:paraId="2718753B" w14:textId="77777777" w:rsidR="000849E4" w:rsidRDefault="00C702A5">
      <w:pPr>
        <w:framePr w:w="9265" w:wrap="auto" w:hAnchor="text" w:x="1440" w:y="356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tallines</w:t>
      </w:r>
      <w:proofErr w:type="gram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représentaient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dimères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réelle,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incluaient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parasites</w:t>
      </w:r>
    </w:p>
    <w:p w14:paraId="70562E4C" w14:textId="77777777" w:rsidR="000849E4" w:rsidRDefault="00C702A5">
      <w:pPr>
        <w:framePr w:w="9265" w:wrap="auto" w:hAnchor="text" w:x="1440" w:y="356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</w:t>
      </w:r>
      <w:proofErr w:type="gramStart"/>
      <w:r>
        <w:rPr>
          <w:rFonts w:ascii="PWLMKN+LMSans12-Regular"/>
          <w:color w:val="000000"/>
          <w:sz w:val="24"/>
        </w:rPr>
        <w:t>e.g</w:t>
      </w:r>
      <w:proofErr w:type="gramEnd"/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NAG,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HOH,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FUC,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ZN)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faussant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l’analyse.</w:t>
      </w:r>
      <w:r>
        <w:rPr>
          <w:rFonts w:ascii="Times New Roman"/>
          <w:color w:val="000000"/>
          <w:spacing w:val="3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ﬁltrage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basé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présence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</w:p>
    <w:p w14:paraId="353B1FF5" w14:textId="77777777" w:rsidR="000849E4" w:rsidRDefault="00C702A5">
      <w:pPr>
        <w:framePr w:w="9265" w:wrap="auto" w:hAnchor="text" w:x="1440" w:y="356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biologiquement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pertinents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éliminer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entités.</w:t>
      </w:r>
    </w:p>
    <w:p w14:paraId="3845C7B5" w14:textId="77777777" w:rsidR="000849E4" w:rsidRDefault="00C702A5">
      <w:pPr>
        <w:framePr w:w="429" w:wrap="auto" w:hAnchor="text" w:x="1440" w:y="5415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4</w:t>
      </w:r>
    </w:p>
    <w:p w14:paraId="680B2C17" w14:textId="77777777" w:rsidR="000849E4" w:rsidRDefault="00C702A5">
      <w:pPr>
        <w:framePr w:w="4869" w:wrap="auto" w:hAnchor="text" w:x="1629" w:y="5415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.3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Résultats</w:t>
      </w:r>
      <w:r>
        <w:rPr>
          <w:rFonts w:ascii="Times New Roman"/>
          <w:color w:val="000000"/>
          <w:spacing w:val="41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et</w:t>
      </w:r>
      <w:proofErr w:type="gramEnd"/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observations</w:t>
      </w:r>
    </w:p>
    <w:p w14:paraId="0FA7572F" w14:textId="77777777" w:rsidR="000849E4" w:rsidRDefault="00C702A5">
      <w:pPr>
        <w:framePr w:w="8914" w:wrap="auto" w:hAnchor="text" w:x="1791" w:y="60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d’identiﬁer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</w:t>
      </w:r>
    </w:p>
    <w:p w14:paraId="21C85DF9" w14:textId="77777777" w:rsidR="000849E4" w:rsidRDefault="00C702A5">
      <w:pPr>
        <w:framePr w:w="9266" w:wrap="auto" w:hAnchor="text" w:x="1440" w:y="635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prometteurs</w:t>
      </w:r>
      <w:proofErr w:type="gramEnd"/>
      <w:r>
        <w:rPr>
          <w:rFonts w:ascii="PWLMKN+LMSans12-Regular"/>
          <w:color w:val="000000"/>
          <w:spacing w:val="-1"/>
          <w:sz w:val="24"/>
        </w:rPr>
        <w:t>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Toutefois,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étant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approximation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basée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scoring,</w:t>
      </w:r>
    </w:p>
    <w:p w14:paraId="1EC9E044" w14:textId="77777777" w:rsidR="000849E4" w:rsidRDefault="00C702A5">
      <w:pPr>
        <w:framePr w:w="9266" w:wrap="auto" w:hAnchor="text" w:x="1440" w:y="63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interprétés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prudence,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complétés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analyses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supplémentaires,</w:t>
      </w:r>
    </w:p>
    <w:p w14:paraId="41AD5D21" w14:textId="77777777" w:rsidR="000849E4" w:rsidRDefault="00C702A5">
      <w:pPr>
        <w:framePr w:w="9266" w:wrap="auto" w:hAnchor="text" w:x="1440" w:y="635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notamment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comparaison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(cf.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suivante).</w:t>
      </w:r>
    </w:p>
    <w:p w14:paraId="32DA9F52" w14:textId="77777777" w:rsidR="000849E4" w:rsidRDefault="00C702A5">
      <w:pPr>
        <w:framePr w:w="1033" w:wrap="auto" w:hAnchor="text" w:x="4581" w:y="772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SMILES</w:t>
      </w:r>
    </w:p>
    <w:p w14:paraId="081EC896" w14:textId="77777777" w:rsidR="000849E4" w:rsidRDefault="00C702A5">
      <w:pPr>
        <w:framePr w:w="1944" w:wrap="auto" w:hAnchor="text" w:x="8256" w:y="772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Energie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</w:p>
    <w:p w14:paraId="2001D406" w14:textId="77777777" w:rsidR="000849E4" w:rsidRDefault="00C702A5">
      <w:pPr>
        <w:framePr w:w="1944" w:wrap="auto" w:hAnchor="text" w:x="8256" w:y="7728"/>
        <w:widowControl w:val="0"/>
        <w:autoSpaceDE w:val="0"/>
        <w:autoSpaceDN w:val="0"/>
        <w:spacing w:before="238" w:after="0" w:line="350" w:lineRule="exact"/>
        <w:ind w:left="663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-7.0</w:t>
      </w:r>
    </w:p>
    <w:p w14:paraId="012FA022" w14:textId="77777777" w:rsidR="000849E4" w:rsidRDefault="00C702A5">
      <w:pPr>
        <w:framePr w:w="4116" w:wrap="auto" w:hAnchor="text" w:x="3039" w:y="802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CC(C</w:t>
      </w:r>
      <w:proofErr w:type="gramStart"/>
      <w:r>
        <w:rPr>
          <w:rFonts w:ascii="PWLMKN+LMSans12-Regular"/>
          <w:color w:val="000000"/>
          <w:sz w:val="24"/>
        </w:rPr>
        <w:t>)CC</w:t>
      </w:r>
      <w:proofErr w:type="gramEnd"/>
      <w:r>
        <w:rPr>
          <w:rFonts w:ascii="PWLMKN+LMSans12-Regular"/>
          <w:color w:val="000000"/>
          <w:sz w:val="24"/>
        </w:rPr>
        <w:t>(Nc1ccc(CN2CCC(O)CC2)cc1</w:t>
      </w:r>
    </w:p>
    <w:p w14:paraId="1B1EE370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350" w:lineRule="exact"/>
        <w:ind w:left="334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CCc1ccc(</w:t>
      </w:r>
      <w:proofErr w:type="gramEnd"/>
      <w:r>
        <w:rPr>
          <w:rFonts w:ascii="PWLMKN+LMSans12-Regular"/>
          <w:color w:val="000000"/>
          <w:sz w:val="24"/>
        </w:rPr>
        <w:t>O)cc1)c1cc(NC(=O)OCC2c3ccccc3-</w:t>
      </w:r>
    </w:p>
    <w:p w14:paraId="0B08042D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89" w:lineRule="exact"/>
        <w:ind w:left="26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c3ccccc32</w:t>
      </w:r>
      <w:proofErr w:type="gramStart"/>
      <w:r>
        <w:rPr>
          <w:rFonts w:ascii="PWLMKN+LMSans12-Regular"/>
          <w:color w:val="000000"/>
          <w:sz w:val="24"/>
        </w:rPr>
        <w:t>)ccc1C</w:t>
      </w:r>
      <w:proofErr w:type="gramEnd"/>
      <w:r>
        <w:rPr>
          <w:rFonts w:ascii="PWLMKN+LMSans12-Regular"/>
          <w:color w:val="000000"/>
          <w:sz w:val="24"/>
        </w:rPr>
        <w:t>(CCCO)C(=O)N(C)CC(=O)O</w:t>
      </w:r>
    </w:p>
    <w:p w14:paraId="4D94F213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97" w:lineRule="exact"/>
        <w:ind w:left="216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Cc1cc(</w:t>
      </w:r>
      <w:proofErr w:type="gramEnd"/>
      <w:r>
        <w:rPr>
          <w:rFonts w:ascii="PWLMKN+LMSans12-Regular"/>
          <w:color w:val="000000"/>
          <w:sz w:val="24"/>
        </w:rPr>
        <w:t>CCC(=O)O)cc(CC(CCCNC(=N)N)C2CN</w:t>
      </w:r>
    </w:p>
    <w:p w14:paraId="66179C2D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(Cc3ccccc3)CCC2NCCc2ccccc2</w:t>
      </w:r>
      <w:proofErr w:type="gramStart"/>
      <w:r>
        <w:rPr>
          <w:rFonts w:ascii="PWLMKN+LMSans12-Regular"/>
          <w:color w:val="000000"/>
          <w:sz w:val="24"/>
        </w:rPr>
        <w:t>)c1OCCCCNC</w:t>
      </w:r>
      <w:proofErr w:type="gramEnd"/>
      <w:r>
        <w:rPr>
          <w:rFonts w:ascii="PWLMKN+LMSans12-Regular"/>
          <w:color w:val="000000"/>
          <w:sz w:val="24"/>
        </w:rPr>
        <w:t>(=N)N</w:t>
      </w:r>
    </w:p>
    <w:p w14:paraId="32CF67A1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97" w:lineRule="exact"/>
        <w:ind w:left="456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N=</w:t>
      </w:r>
      <w:proofErr w:type="gramStart"/>
      <w:r>
        <w:rPr>
          <w:rFonts w:ascii="PWLMKN+LMSans12-Regular"/>
          <w:color w:val="000000"/>
          <w:sz w:val="24"/>
        </w:rPr>
        <w:t>C(</w:t>
      </w:r>
      <w:proofErr w:type="gramEnd"/>
      <w:r>
        <w:rPr>
          <w:rFonts w:ascii="PWLMKN+LMSans12-Regular"/>
          <w:color w:val="000000"/>
          <w:sz w:val="24"/>
        </w:rPr>
        <w:t>N)NCCCCC1CN(Cc2ccccc2)CCC1NC</w:t>
      </w:r>
    </w:p>
    <w:p w14:paraId="59C759F0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89" w:lineRule="exact"/>
        <w:ind w:left="342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</w:t>
      </w:r>
      <w:proofErr w:type="gramStart"/>
      <w:r>
        <w:rPr>
          <w:rFonts w:ascii="PWLMKN+LMSans12-Regular"/>
          <w:color w:val="000000"/>
          <w:sz w:val="24"/>
        </w:rPr>
        <w:t>CCCNC(</w:t>
      </w:r>
      <w:proofErr w:type="gramEnd"/>
      <w:r>
        <w:rPr>
          <w:rFonts w:ascii="PWLMKN+LMSans12-Regular"/>
          <w:color w:val="000000"/>
          <w:sz w:val="24"/>
        </w:rPr>
        <w:t>=N)N)c1c(OCCc2ccccc2)ccc([C@H]</w:t>
      </w:r>
    </w:p>
    <w:p w14:paraId="4FD22CD8" w14:textId="77777777" w:rsidR="000849E4" w:rsidRDefault="00C702A5">
      <w:pPr>
        <w:framePr w:w="5407" w:wrap="auto" w:hAnchor="text" w:x="2394" w:y="8314"/>
        <w:widowControl w:val="0"/>
        <w:autoSpaceDE w:val="0"/>
        <w:autoSpaceDN w:val="0"/>
        <w:spacing w:before="0" w:after="0" w:line="289" w:lineRule="exact"/>
        <w:ind w:left="138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</w:t>
      </w:r>
      <w:proofErr w:type="gramStart"/>
      <w:r>
        <w:rPr>
          <w:rFonts w:ascii="PWLMKN+LMSans12-Regular"/>
          <w:color w:val="000000"/>
          <w:sz w:val="24"/>
        </w:rPr>
        <w:t>NC(</w:t>
      </w:r>
      <w:proofErr w:type="gramEnd"/>
      <w:r>
        <w:rPr>
          <w:rFonts w:ascii="PWLMKN+LMSans12-Regular"/>
          <w:color w:val="000000"/>
          <w:sz w:val="24"/>
        </w:rPr>
        <w:t>=O)OCC2c3ccccc3-c3ccccc32)</w:t>
      </w:r>
      <w:proofErr w:type="gramStart"/>
      <w:r>
        <w:rPr>
          <w:rFonts w:ascii="PWLMKN+LMSans12-Regular"/>
          <w:color w:val="000000"/>
          <w:sz w:val="24"/>
        </w:rPr>
        <w:t>C(</w:t>
      </w:r>
      <w:proofErr w:type="gramEnd"/>
      <w:r>
        <w:rPr>
          <w:rFonts w:ascii="PWLMKN+LMSans12-Regular"/>
          <w:color w:val="000000"/>
          <w:sz w:val="24"/>
        </w:rPr>
        <w:t>F)(F)F)c1F</w:t>
      </w:r>
    </w:p>
    <w:p w14:paraId="4D0F4072" w14:textId="77777777" w:rsidR="000849E4" w:rsidRDefault="00C702A5">
      <w:pPr>
        <w:framePr w:w="318" w:wrap="auto" w:hAnchor="text" w:x="8919" w:y="90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5D28376B" w14:textId="77777777" w:rsidR="000849E4" w:rsidRDefault="00C702A5">
      <w:pPr>
        <w:framePr w:w="539" w:wrap="auto" w:hAnchor="text" w:x="8997" w:y="90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7.0</w:t>
      </w:r>
    </w:p>
    <w:p w14:paraId="6AE2F430" w14:textId="77777777" w:rsidR="000849E4" w:rsidRDefault="00C702A5">
      <w:pPr>
        <w:framePr w:w="617" w:wrap="auto" w:hAnchor="text" w:x="8919" w:y="977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-6.9</w:t>
      </w:r>
    </w:p>
    <w:p w14:paraId="1FBEB9FE" w14:textId="77777777" w:rsidR="000849E4" w:rsidRDefault="00C702A5">
      <w:pPr>
        <w:framePr w:w="1182" w:wrap="auto" w:hAnchor="text" w:x="5482" w:y="1040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</w:p>
    <w:p w14:paraId="72F2161E" w14:textId="77777777" w:rsidR="000849E4" w:rsidRDefault="00C702A5">
      <w:pPr>
        <w:framePr w:w="6303" w:wrap="auto" w:hAnchor="text" w:x="1946" w:y="1070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CC(C)C[C@@H](NC(N)N)C(O)NCC(O)N1CCC(C2CC(C3CCC</w:t>
      </w:r>
    </w:p>
    <w:p w14:paraId="4C477CBA" w14:textId="77777777" w:rsidR="000849E4" w:rsidRDefault="00C702A5">
      <w:pPr>
        <w:framePr w:w="6303" w:wrap="auto" w:hAnchor="text" w:x="1946" w:y="10705"/>
        <w:widowControl w:val="0"/>
        <w:autoSpaceDE w:val="0"/>
        <w:autoSpaceDN w:val="0"/>
        <w:spacing w:before="0" w:after="0" w:line="289" w:lineRule="exact"/>
        <w:ind w:left="747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(OCC4CCC(</w:t>
      </w:r>
      <w:proofErr w:type="gramStart"/>
      <w:r>
        <w:rPr>
          <w:rFonts w:ascii="PWLMKN+LMSans12-Regular"/>
          <w:color w:val="000000"/>
          <w:sz w:val="24"/>
        </w:rPr>
        <w:t>C(</w:t>
      </w:r>
      <w:proofErr w:type="gramEnd"/>
      <w:r>
        <w:rPr>
          <w:rFonts w:ascii="PWLMKN+LMSans12-Regular"/>
          <w:color w:val="000000"/>
          <w:sz w:val="24"/>
        </w:rPr>
        <w:t>O)O)O4)</w:t>
      </w:r>
      <w:proofErr w:type="gramStart"/>
      <w:r>
        <w:rPr>
          <w:rFonts w:ascii="PWLMKN+LMSans12-Regular"/>
          <w:color w:val="000000"/>
          <w:sz w:val="24"/>
        </w:rPr>
        <w:t>C(</w:t>
      </w:r>
      <w:proofErr w:type="gramEnd"/>
      <w:r>
        <w:rPr>
          <w:rFonts w:ascii="PWLMKN+LMSans12-Regular"/>
          <w:color w:val="000000"/>
          <w:sz w:val="24"/>
        </w:rPr>
        <w:t>Cl)C3Cl)NN2C)CC1</w:t>
      </w:r>
    </w:p>
    <w:p w14:paraId="6D88C0E9" w14:textId="77777777" w:rsidR="000849E4" w:rsidRDefault="00C702A5">
      <w:pPr>
        <w:framePr w:w="318" w:wrap="auto" w:hAnchor="text" w:x="8919" w:y="1085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325DA694" w14:textId="77777777" w:rsidR="000849E4" w:rsidRDefault="00C702A5">
      <w:pPr>
        <w:framePr w:w="539" w:wrap="auto" w:hAnchor="text" w:x="8997" w:y="1085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5.7</w:t>
      </w:r>
    </w:p>
    <w:p w14:paraId="4DCC4006" w14:textId="77777777" w:rsidR="000849E4" w:rsidRDefault="00C702A5">
      <w:pPr>
        <w:framePr w:w="2922" w:wrap="auto" w:hAnchor="text" w:x="4612" w:y="11760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5"/>
        </w:rPr>
        <w:t>Table</w:t>
      </w:r>
      <w:r>
        <w:rPr>
          <w:rFonts w:ascii="Times New Roman"/>
          <w:color w:val="000000"/>
          <w:spacing w:val="22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4.1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Meilleurs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SMILES</w:t>
      </w:r>
    </w:p>
    <w:p w14:paraId="2FC1123A" w14:textId="77777777" w:rsidR="000849E4" w:rsidRDefault="00C702A5">
      <w:pPr>
        <w:framePr w:w="8914" w:wrap="auto" w:hAnchor="text" w:x="1791" w:y="12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tableau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trois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SMILES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l’énergie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</w:p>
    <w:p w14:paraId="1CE51211" w14:textId="77777777" w:rsidR="000849E4" w:rsidRDefault="00C702A5">
      <w:pPr>
        <w:framePr w:w="1284" w:wrap="auto" w:hAnchor="text" w:x="1440" w:y="1267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plus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basse.</w:t>
      </w:r>
    </w:p>
    <w:p w14:paraId="1AF2C53C" w14:textId="77777777" w:rsidR="000849E4" w:rsidRDefault="00C702A5">
      <w:pPr>
        <w:framePr w:w="9266" w:wrap="auto" w:hAnchor="text" w:x="1440" w:y="129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procédure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automatisée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constitue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robuste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criblage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silico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grandes</w:t>
      </w:r>
    </w:p>
    <w:p w14:paraId="6E8544F8" w14:textId="77777777" w:rsidR="000849E4" w:rsidRDefault="00C702A5">
      <w:pPr>
        <w:framePr w:w="9266" w:wrap="auto" w:hAnchor="text" w:x="1440" w:y="1296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bibliothèques</w:t>
      </w:r>
      <w:proofErr w:type="gramEnd"/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composés,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facilement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enrichie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l’intégration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d’autres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moteurs</w:t>
      </w:r>
    </w:p>
    <w:p w14:paraId="09B3C473" w14:textId="77777777" w:rsidR="000849E4" w:rsidRDefault="00C702A5">
      <w:pPr>
        <w:framePr w:w="9266" w:wrap="auto" w:hAnchor="text" w:x="1440" w:y="1296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scoring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sophistiquées.</w:t>
      </w:r>
    </w:p>
    <w:p w14:paraId="5084280C" w14:textId="5E893092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58240" behindDoc="1" locked="0" layoutInCell="1" allowOverlap="1" wp14:anchorId="7D4BD5D5" wp14:editId="453D5F98">
            <wp:simplePos x="0" y="0"/>
            <wp:positionH relativeFrom="page">
              <wp:posOffset>1141730</wp:posOffset>
            </wp:positionH>
            <wp:positionV relativeFrom="page">
              <wp:posOffset>4939030</wp:posOffset>
            </wp:positionV>
            <wp:extent cx="5286375" cy="2300605"/>
            <wp:effectExtent l="0" t="0" r="9525" b="4445"/>
            <wp:wrapNone/>
            <wp:docPr id="7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A5">
        <w:rPr>
          <w:rFonts w:ascii="Arial"/>
          <w:color w:val="FF0000"/>
          <w:sz w:val="2"/>
        </w:rPr>
        <w:br w:type="page"/>
      </w:r>
    </w:p>
    <w:p w14:paraId="79013E01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18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3FB4B0E9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5</w:t>
      </w:r>
    </w:p>
    <w:p w14:paraId="11F3C0ED" w14:textId="77777777" w:rsidR="000849E4" w:rsidRDefault="00C702A5">
      <w:pPr>
        <w:framePr w:w="6444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 w:hAnsi="LRIOAD+LMSans10-Bold" w:cs="LRIOAD+LMSans10-Bold"/>
          <w:color w:val="000000"/>
          <w:spacing w:val="-3"/>
          <w:sz w:val="50"/>
        </w:rPr>
        <w:t>Vériﬁcation</w:t>
      </w:r>
      <w:r>
        <w:rPr>
          <w:rFonts w:ascii="Times New Roman"/>
          <w:color w:val="000000"/>
          <w:spacing w:val="58"/>
          <w:sz w:val="50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50"/>
        </w:rPr>
        <w:t>et</w:t>
      </w:r>
      <w:proofErr w:type="gramEnd"/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4"/>
          <w:sz w:val="50"/>
        </w:rPr>
        <w:t>comparaison</w:t>
      </w:r>
    </w:p>
    <w:p w14:paraId="4F3CF540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diﬀérentes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—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l’analyse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PPI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l’optimisation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</w:p>
    <w:p w14:paraId="70997815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apprentissage</w:t>
      </w:r>
      <w:proofErr w:type="gramEnd"/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automatique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—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générer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ensemble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candi-</w:t>
      </w:r>
    </w:p>
    <w:p w14:paraId="4AA0A3AE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dates</w:t>
      </w:r>
      <w:proofErr w:type="gramEnd"/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quantitativement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qualitativement.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section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étapes</w:t>
      </w:r>
    </w:p>
    <w:p w14:paraId="0FB43357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validation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d’évaluation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obtenus.</w:t>
      </w:r>
    </w:p>
    <w:p w14:paraId="0F223E04" w14:textId="77777777" w:rsidR="000849E4" w:rsidRDefault="00C702A5">
      <w:pPr>
        <w:framePr w:w="429" w:wrap="auto" w:hAnchor="text" w:x="1440" w:y="662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5</w:t>
      </w:r>
    </w:p>
    <w:p w14:paraId="2FB1D5C7" w14:textId="77777777" w:rsidR="000849E4" w:rsidRDefault="00C702A5">
      <w:pPr>
        <w:framePr w:w="7428" w:wrap="auto" w:hAnchor="text" w:x="1629" w:y="662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commentRangeStart w:id="24"/>
      <w:r>
        <w:rPr>
          <w:rFonts w:ascii="LRIOAD+LMSans10-Bold"/>
          <w:color w:val="000000"/>
          <w:spacing w:val="2"/>
          <w:sz w:val="34"/>
        </w:rPr>
        <w:t>Analyse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structurale</w:t>
      </w:r>
      <w:r>
        <w:rPr>
          <w:rFonts w:ascii="Times New Roman"/>
          <w:color w:val="000000"/>
          <w:spacing w:val="41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et</w:t>
      </w:r>
      <w:proofErr w:type="gramEnd"/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1"/>
          <w:sz w:val="34"/>
        </w:rPr>
        <w:t>similarité</w:t>
      </w:r>
      <w:r>
        <w:rPr>
          <w:rFonts w:ascii="Times New Roman"/>
          <w:color w:val="000000"/>
          <w:spacing w:val="43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chimique</w:t>
      </w:r>
      <w:commentRangeEnd w:id="24"/>
      <w:r>
        <w:rPr>
          <w:rStyle w:val="Marquedecommentaire"/>
        </w:rPr>
        <w:commentReference w:id="24"/>
      </w:r>
    </w:p>
    <w:p w14:paraId="54630138" w14:textId="77777777" w:rsidR="000849E4" w:rsidRDefault="00C702A5">
      <w:pPr>
        <w:framePr w:w="8914" w:wrap="auto" w:hAnchor="text" w:x="1791" w:y="727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générées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également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comparées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connus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plan</w:t>
      </w:r>
    </w:p>
    <w:p w14:paraId="75329795" w14:textId="77777777" w:rsidR="000849E4" w:rsidRDefault="00C702A5">
      <w:pPr>
        <w:framePr w:w="1304" w:wrap="auto" w:hAnchor="text" w:x="1440" w:y="756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structurel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</w:p>
    <w:p w14:paraId="30EE31F4" w14:textId="77777777" w:rsidR="000849E4" w:rsidRDefault="00C702A5">
      <w:pPr>
        <w:framePr w:w="474" w:wrap="auto" w:hAnchor="text" w:x="1674" w:y="793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3CFF3D2D" w14:textId="77777777" w:rsidR="000849E4" w:rsidRDefault="00C702A5">
      <w:pPr>
        <w:framePr w:w="8680" w:wrap="auto" w:hAnchor="text" w:x="2025" w:y="793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Calcul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4"/>
        </w:rPr>
        <w:t>similarité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LRIOAD+LMSans10-Bold"/>
          <w:color w:val="000000"/>
          <w:spacing w:val="-4"/>
          <w:sz w:val="24"/>
        </w:rPr>
        <w:t>Tanimoto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empreintes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(ﬁngerprints),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</w:p>
    <w:p w14:paraId="26DAB187" w14:textId="77777777" w:rsidR="000849E4" w:rsidRDefault="00C702A5">
      <w:pPr>
        <w:framePr w:w="5685" w:wrap="auto" w:hAnchor="text" w:x="2025" w:y="822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score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proche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similaires.</w:t>
      </w:r>
    </w:p>
    <w:p w14:paraId="2ED95B24" w14:textId="77777777" w:rsidR="000849E4" w:rsidRDefault="00C702A5">
      <w:pPr>
        <w:framePr w:w="474" w:wrap="auto" w:hAnchor="text" w:x="1674" w:y="859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638A3869" w14:textId="77777777" w:rsidR="000849E4" w:rsidRDefault="00C702A5">
      <w:pPr>
        <w:framePr w:w="474" w:wrap="auto" w:hAnchor="text" w:x="1674" w:y="8598"/>
        <w:widowControl w:val="0"/>
        <w:autoSpaceDE w:val="0"/>
        <w:autoSpaceDN w:val="0"/>
        <w:spacing w:before="24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48A30729" w14:textId="77777777" w:rsidR="000849E4" w:rsidRDefault="00C702A5">
      <w:pPr>
        <w:framePr w:w="8680" w:wrap="auto" w:hAnchor="text" w:x="2025" w:y="859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Analyse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respect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géométrie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(positions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relatives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groupes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fonctionnels),</w:t>
      </w:r>
    </w:p>
    <w:p w14:paraId="315682C4" w14:textId="77777777" w:rsidR="000849E4" w:rsidRDefault="00C702A5">
      <w:pPr>
        <w:framePr w:w="8680" w:wrap="auto" w:hAnchor="text" w:x="2025" w:y="8598"/>
        <w:widowControl w:val="0"/>
        <w:autoSpaceDE w:val="0"/>
        <w:autoSpaceDN w:val="0"/>
        <w:spacing w:before="24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-2"/>
          <w:sz w:val="24"/>
        </w:rPr>
        <w:t>Facteur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descriptif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moléculaire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comparé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</w:p>
    <w:p w14:paraId="5EE36EFF" w14:textId="77777777" w:rsidR="000849E4" w:rsidRDefault="00C702A5">
      <w:pPr>
        <w:framePr w:w="422" w:wrap="auto" w:hAnchor="text" w:x="2241" w:y="93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562605A7" w14:textId="77777777" w:rsidR="000849E4" w:rsidRDefault="00C702A5">
      <w:pPr>
        <w:framePr w:w="422" w:wrap="auto" w:hAnchor="text" w:x="2241" w:y="9346"/>
        <w:widowControl w:val="0"/>
        <w:autoSpaceDE w:val="0"/>
        <w:autoSpaceDN w:val="0"/>
        <w:spacing w:before="27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0BB3A96B" w14:textId="77777777" w:rsidR="000849E4" w:rsidRDefault="00C702A5">
      <w:pPr>
        <w:framePr w:w="422" w:wrap="auto" w:hAnchor="text" w:x="2241" w:y="9346"/>
        <w:widowControl w:val="0"/>
        <w:autoSpaceDE w:val="0"/>
        <w:autoSpaceDN w:val="0"/>
        <w:spacing w:before="27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067727DF" w14:textId="77777777" w:rsidR="000849E4" w:rsidRDefault="00C702A5">
      <w:pPr>
        <w:framePr w:w="8165" w:wrap="auto" w:hAnchor="text" w:x="2540" w:y="93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z w:val="24"/>
        </w:rPr>
        <w:t>LP</w:t>
      </w:r>
      <w:r>
        <w:rPr>
          <w:rFonts w:ascii="PWLMKN+LMSans12-Regular"/>
          <w:color w:val="000000"/>
          <w:sz w:val="24"/>
        </w:rPr>
        <w:t>(</w:t>
      </w:r>
      <w:proofErr w:type="gramEnd"/>
      <w:r>
        <w:rPr>
          <w:rFonts w:ascii="PWLMKN+LMSans12-Regular"/>
          <w:color w:val="000000"/>
          <w:sz w:val="24"/>
        </w:rPr>
        <w:t>LogP)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Hydrophobicité,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mesure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solubilité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lipides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rapport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</w:p>
    <w:p w14:paraId="244139C1" w14:textId="77777777" w:rsidR="000849E4" w:rsidRDefault="00C702A5">
      <w:pPr>
        <w:framePr w:w="6171" w:wrap="auto" w:hAnchor="text" w:x="2540" w:y="963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l’eau.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valeur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élevée,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lipophile.</w:t>
      </w:r>
    </w:p>
    <w:p w14:paraId="75516D3D" w14:textId="77777777" w:rsidR="000849E4" w:rsidRDefault="00C702A5">
      <w:pPr>
        <w:framePr w:w="8165" w:wrap="auto" w:hAnchor="text" w:x="2540" w:y="996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-1"/>
          <w:sz w:val="24"/>
        </w:rPr>
        <w:t>MW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(Molecular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Weight</w:t>
      </w:r>
      <w:proofErr w:type="gramStart"/>
      <w:r>
        <w:rPr>
          <w:rFonts w:ascii="PWLMKN+LMSans12-Regular"/>
          <w:color w:val="000000"/>
          <w:spacing w:val="-1"/>
          <w:sz w:val="24"/>
        </w:rPr>
        <w:t>)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Poids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Daltons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(g/mol).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valeur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trop</w:t>
      </w:r>
    </w:p>
    <w:p w14:paraId="4FD8ABFA" w14:textId="77777777" w:rsidR="000849E4" w:rsidRDefault="00C702A5">
      <w:pPr>
        <w:framePr w:w="5867" w:wrap="auto" w:hAnchor="text" w:x="2540" w:y="1025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élevée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(&gt;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500)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poser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problème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l’absorption.</w:t>
      </w:r>
    </w:p>
    <w:p w14:paraId="464A8889" w14:textId="77777777" w:rsidR="000849E4" w:rsidRDefault="00C702A5">
      <w:pPr>
        <w:framePr w:w="8165" w:wrap="auto" w:hAnchor="text" w:x="2540" w:y="1058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pacing w:val="-1"/>
          <w:sz w:val="24"/>
        </w:rPr>
        <w:t>TPSA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(Topological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Polar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Area</w:t>
      </w:r>
      <w:proofErr w:type="gramStart"/>
      <w:r>
        <w:rPr>
          <w:rFonts w:ascii="PWLMKN+LMSans12-Regular"/>
          <w:color w:val="000000"/>
          <w:sz w:val="24"/>
        </w:rPr>
        <w:t>)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polaire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totale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(en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Å</w:t>
      </w:r>
      <w:r>
        <w:rPr>
          <w:rFonts w:ascii="DVGRSE+LMSans12-Regular"/>
          <w:color w:val="000000"/>
          <w:sz w:val="24"/>
        </w:rPr>
        <w:t>2</w:t>
      </w:r>
      <w:r>
        <w:rPr>
          <w:rFonts w:ascii="PWLMKN+LMSans12-Regular"/>
          <w:color w:val="000000"/>
          <w:sz w:val="24"/>
        </w:rPr>
        <w:t>).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Liée</w:t>
      </w:r>
    </w:p>
    <w:p w14:paraId="3464CD22" w14:textId="77777777" w:rsidR="000849E4" w:rsidRDefault="00C702A5">
      <w:pPr>
        <w:framePr w:w="8165" w:wrap="auto" w:hAnchor="text" w:x="2540" w:y="1058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à</w:t>
      </w:r>
      <w:proofErr w:type="gramEnd"/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faire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hydrogène.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Important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</w:p>
    <w:p w14:paraId="1A1E5145" w14:textId="77777777" w:rsidR="000849E4" w:rsidRDefault="00C702A5">
      <w:pPr>
        <w:framePr w:w="8165" w:wrap="auto" w:hAnchor="text" w:x="2540" w:y="1058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perméabilité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cellulaire.</w:t>
      </w:r>
    </w:p>
    <w:p w14:paraId="18207539" w14:textId="77777777" w:rsidR="000849E4" w:rsidRDefault="00C702A5">
      <w:pPr>
        <w:framePr w:w="422" w:wrap="auto" w:hAnchor="text" w:x="2241" w:y="1149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303DC52E" w14:textId="77777777" w:rsidR="000849E4" w:rsidRDefault="00C702A5">
      <w:pPr>
        <w:framePr w:w="422" w:wrap="auto" w:hAnchor="text" w:x="2241" w:y="11495"/>
        <w:widowControl w:val="0"/>
        <w:autoSpaceDE w:val="0"/>
        <w:autoSpaceDN w:val="0"/>
        <w:spacing w:before="271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DVGRSE+LMSans12-Regular" w:hAnsi="DVGRSE+LMSans12-Regular" w:cs="DVGRSE+LMSans12-Regular"/>
          <w:color w:val="000000"/>
          <w:sz w:val="24"/>
        </w:rPr>
        <w:t>•</w:t>
      </w:r>
    </w:p>
    <w:p w14:paraId="4CC23566" w14:textId="77777777" w:rsidR="000849E4" w:rsidRDefault="00C702A5">
      <w:pPr>
        <w:framePr w:w="8165" w:wrap="auto" w:hAnchor="text" w:x="2540" w:y="1149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pacing w:val="-1"/>
          <w:sz w:val="24"/>
        </w:rPr>
        <w:t>HBD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d’atomes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donneurs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(souvent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-OH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</w:p>
    <w:p w14:paraId="51877307" w14:textId="77777777" w:rsidR="000849E4" w:rsidRDefault="00C702A5">
      <w:pPr>
        <w:framePr w:w="318" w:wrap="auto" w:hAnchor="text" w:x="2540" w:y="1178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-</w:t>
      </w:r>
    </w:p>
    <w:p w14:paraId="5454BFBD" w14:textId="77777777" w:rsidR="000849E4" w:rsidRDefault="00C702A5">
      <w:pPr>
        <w:framePr w:w="6585" w:wrap="auto" w:hAnchor="text" w:x="2618" w:y="1178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NH).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valeur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trop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élevée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amène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mauvaise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perméabilité.</w:t>
      </w:r>
    </w:p>
    <w:p w14:paraId="524C9A96" w14:textId="77777777" w:rsidR="000849E4" w:rsidRDefault="00C702A5">
      <w:pPr>
        <w:framePr w:w="8165" w:wrap="auto" w:hAnchor="text" w:x="2540" w:y="1211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LRIOAD+LMSans10-Bold"/>
          <w:color w:val="000000"/>
          <w:spacing w:val="-1"/>
          <w:sz w:val="24"/>
        </w:rPr>
        <w:t>HBA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Nombre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d’atomes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accepteurs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(ex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N).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valeur</w:t>
      </w:r>
    </w:p>
    <w:p w14:paraId="5FD36008" w14:textId="77777777" w:rsidR="000849E4" w:rsidRDefault="00C702A5">
      <w:pPr>
        <w:framePr w:w="5118" w:wrap="auto" w:hAnchor="text" w:x="2540" w:y="1240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trop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élevée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aussi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diminuer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biodisponibilité.</w:t>
      </w:r>
    </w:p>
    <w:p w14:paraId="4B17F031" w14:textId="77777777" w:rsidR="000849E4" w:rsidRDefault="00C702A5">
      <w:pPr>
        <w:framePr w:w="474" w:wrap="auto" w:hAnchor="text" w:x="1674" w:y="127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7066671B" w14:textId="77777777" w:rsidR="000849E4" w:rsidRDefault="00C702A5">
      <w:pPr>
        <w:framePr w:w="474" w:wrap="auto" w:hAnchor="text" w:x="1674" w:y="12779"/>
        <w:widowControl w:val="0"/>
        <w:autoSpaceDE w:val="0"/>
        <w:autoSpaceDN w:val="0"/>
        <w:spacing w:before="602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238E78D0" w14:textId="77777777" w:rsidR="000849E4" w:rsidRDefault="00C702A5">
      <w:pPr>
        <w:framePr w:w="8680" w:wrap="auto" w:hAnchor="text" w:x="2025" w:y="127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Estimation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l’accessibilité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synthétique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(SAS)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complexité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chi-</w:t>
      </w:r>
    </w:p>
    <w:p w14:paraId="2BBD7CBC" w14:textId="77777777" w:rsidR="000849E4" w:rsidRDefault="00C702A5">
      <w:pPr>
        <w:framePr w:w="8680" w:wrap="auto" w:hAnchor="text" w:x="2025" w:y="127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mique</w:t>
      </w:r>
      <w:proofErr w:type="gramEnd"/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[</w:t>
      </w:r>
      <w:hyperlink w:anchor="br23" w:history="1">
        <w:r>
          <w:rPr>
            <w:rFonts w:ascii="PWLMKN+LMSans12-Regular"/>
            <w:color w:val="000080"/>
            <w:sz w:val="24"/>
          </w:rPr>
          <w:t>Ertl</w:t>
        </w:r>
      </w:hyperlink>
      <w:hyperlink w:anchor="br23" w:history="1">
        <w:r>
          <w:rPr>
            <w:rFonts w:ascii="Times New Roman"/>
            <w:color w:val="000080"/>
            <w:spacing w:val="42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and</w:t>
        </w:r>
      </w:hyperlink>
      <w:hyperlink w:anchor="br23" w:history="1">
        <w:r>
          <w:rPr>
            <w:rFonts w:ascii="Times New Roman"/>
            <w:color w:val="000080"/>
            <w:spacing w:val="42"/>
            <w:sz w:val="24"/>
          </w:rPr>
          <w:t xml:space="preserve"> </w:t>
        </w:r>
      </w:hyperlink>
      <w:hyperlink w:anchor="br23" w:history="1">
        <w:r>
          <w:rPr>
            <w:rFonts w:ascii="PWLMKN+LMSans12-Regular" w:hAnsi="PWLMKN+LMSans12-Regular" w:cs="PWLMKN+LMSans12-Regular"/>
            <w:color w:val="000080"/>
            <w:sz w:val="24"/>
          </w:rPr>
          <w:t>Schuﬀenhauer</w:t>
        </w:r>
      </w:hyperlink>
      <w:hyperlink w:anchor="br23" w:history="1">
        <w:r>
          <w:rPr>
            <w:rFonts w:ascii="Times New Roman"/>
            <w:color w:val="000080"/>
            <w:spacing w:val="4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(</w:t>
      </w:r>
      <w:hyperlink w:anchor="br23" w:history="1">
        <w:r>
          <w:rPr>
            <w:rFonts w:ascii="PWLMKN+LMSans12-Regular"/>
            <w:color w:val="000080"/>
            <w:sz w:val="24"/>
          </w:rPr>
          <w:t>2009</w:t>
        </w:r>
      </w:hyperlink>
      <w:r>
        <w:rPr>
          <w:rFonts w:ascii="PWLMKN+LMSans12-Regular"/>
          <w:color w:val="000000"/>
          <w:sz w:val="24"/>
        </w:rPr>
        <w:t>)].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4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ce</w:t>
      </w:r>
      <w:proofErr w:type="gramEnd"/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élevé,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</w:p>
    <w:p w14:paraId="1F67027A" w14:textId="77777777" w:rsidR="000849E4" w:rsidRDefault="00C702A5">
      <w:pPr>
        <w:framePr w:w="8680" w:wrap="auto" w:hAnchor="text" w:x="2025" w:y="127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diﬃcile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hyperlink w:anchor="br23" w:history="1">
        <w:r>
          <w:rPr>
            <w:rFonts w:ascii="PWLMKN+LMSans12-Regular" w:hAnsi="PWLMKN+LMSans12-Regular" w:cs="PWLMKN+LMSans12-Regular"/>
            <w:color w:val="000000"/>
            <w:sz w:val="24"/>
          </w:rPr>
          <w:t>à</w:t>
        </w:r>
      </w:hyperlink>
      <w:hyperlink w:anchor="br23" w:history="1">
        <w:r>
          <w:rPr>
            <w:rFonts w:ascii="Times New Roman"/>
            <w:color w:val="000000"/>
            <w:spacing w:val="18"/>
            <w:sz w:val="24"/>
          </w:rPr>
          <w:t xml:space="preserve"> </w:t>
        </w:r>
      </w:hyperlink>
      <w:hyperlink w:anchor="br23" w:history="1">
        <w:r>
          <w:rPr>
            <w:rFonts w:ascii="PWLMKN+LMSans12-Regular" w:hAnsi="PWLMKN+LMSans12-Regular" w:cs="PWLMKN+LMSans12-Regular"/>
            <w:color w:val="000000"/>
            <w:sz w:val="24"/>
          </w:rPr>
          <w:t>synthétiser.</w:t>
        </w:r>
      </w:hyperlink>
    </w:p>
    <w:p w14:paraId="4DD6D56A" w14:textId="77777777" w:rsidR="000849E4" w:rsidRDefault="00C702A5">
      <w:pPr>
        <w:framePr w:w="8680" w:wrap="auto" w:hAnchor="text" w:x="2025" w:y="1373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Estimation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ressemblance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à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proofErr w:type="gramStart"/>
      <w:r>
        <w:rPr>
          <w:rFonts w:ascii="LRIOAD+LMSans10-Bold" w:hAnsi="LRIOAD+LMSans10-Bold" w:cs="LRIOAD+LMSans10-Bold"/>
          <w:color w:val="000000"/>
          <w:sz w:val="24"/>
        </w:rPr>
        <w:t>médicaments(</w:t>
      </w:r>
      <w:proofErr w:type="gramEnd"/>
      <w:r>
        <w:rPr>
          <w:rFonts w:ascii="LRIOAD+LMSans10-Bold" w:hAnsi="LRIOAD+LMSans10-Bold" w:cs="LRIOAD+LMSans10-Bold"/>
          <w:color w:val="000000"/>
          <w:sz w:val="24"/>
        </w:rPr>
        <w:t>QED)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rapport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</w:p>
    <w:p w14:paraId="45C62E35" w14:textId="77777777" w:rsidR="000849E4" w:rsidRDefault="00C702A5">
      <w:pPr>
        <w:framePr w:w="2937" w:wrap="auto" w:hAnchor="text" w:x="2025" w:y="1401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médicament.</w:t>
      </w:r>
    </w:p>
    <w:p w14:paraId="5EE773E7" w14:textId="77777777" w:rsidR="000849E4" w:rsidRDefault="00C702A5">
      <w:pPr>
        <w:framePr w:w="9266" w:wrap="auto" w:hAnchor="text" w:x="1440" w:y="1439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issues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présentaient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général</w:t>
      </w:r>
      <w:r>
        <w:rPr>
          <w:rFonts w:ascii="Times New Roman"/>
          <w:color w:val="000000"/>
          <w:spacing w:val="4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pacing w:val="3"/>
          <w:sz w:val="24"/>
        </w:rPr>
        <w:t>bon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alignement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fonctions</w:t>
      </w:r>
    </w:p>
    <w:p w14:paraId="70565E26" w14:textId="77777777" w:rsidR="000849E4" w:rsidRDefault="00C702A5">
      <w:pPr>
        <w:framePr w:w="9266" w:wrap="auto" w:hAnchor="text" w:x="1440" w:y="1439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chimiques</w:t>
      </w:r>
      <w:proofErr w:type="gramEnd"/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principales,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présentaient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défauts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saturation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confor-</w:t>
      </w:r>
    </w:p>
    <w:p w14:paraId="3C66D3F6" w14:textId="77777777" w:rsidR="000849E4" w:rsidRDefault="00C702A5">
      <w:pPr>
        <w:framePr w:w="9266" w:wrap="auto" w:hAnchor="text" w:x="1440" w:y="1439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mations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ﬂexibilité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excessive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linkers.</w:t>
      </w:r>
    </w:p>
    <w:p w14:paraId="4FDE5D75" w14:textId="77777777" w:rsidR="000849E4" w:rsidRDefault="00C702A5">
      <w:pPr>
        <w:framePr w:w="357" w:wrap="auto" w:hAnchor="text" w:x="5836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20B42A39" w14:textId="77777777" w:rsidR="000849E4" w:rsidRDefault="00C702A5">
      <w:pPr>
        <w:framePr w:w="357" w:wrap="auto" w:hAnchor="text" w:x="5953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0</w:t>
      </w:r>
    </w:p>
    <w:p w14:paraId="3AC48295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FD2589C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39E2147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19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14:paraId="446F7B02" w14:textId="77777777" w:rsidR="000849E4" w:rsidRDefault="00C702A5">
      <w:pPr>
        <w:framePr w:w="5438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5.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-2"/>
          <w:sz w:val="24"/>
        </w:rPr>
        <w:t>VÉRIFICATION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COMPARAISON</w:t>
      </w:r>
    </w:p>
    <w:p w14:paraId="03CEC9E1" w14:textId="77777777" w:rsidR="000849E4" w:rsidRDefault="00C702A5">
      <w:pPr>
        <w:framePr w:w="474" w:wrap="auto" w:hAnchor="text" w:x="10231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11</w:t>
      </w:r>
    </w:p>
    <w:p w14:paraId="2F238186" w14:textId="77777777" w:rsidR="000849E4" w:rsidRDefault="00C702A5">
      <w:pPr>
        <w:framePr w:w="3645" w:wrap="auto" w:hAnchor="text" w:x="4250" w:y="2859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5.1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  <w:spacing w:val="-1"/>
        </w:rPr>
        <w:t>Histogrammes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descriptifs</w:t>
      </w:r>
    </w:p>
    <w:p w14:paraId="002CC1C8" w14:textId="77777777" w:rsidR="000849E4" w:rsidRDefault="00C702A5">
      <w:pPr>
        <w:framePr w:w="3042" w:wrap="auto" w:hAnchor="text" w:x="4552" w:y="5441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5.2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 w:hAnsi="JJDOHJ+LMSans10-Regular" w:cs="JJDOHJ+LMSans10-Regular"/>
          <w:color w:val="000000"/>
          <w:spacing w:val="-1"/>
        </w:rPr>
        <w:t>Régression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 w:hAnsi="JJDOHJ+LMSans10-Regular" w:cs="JJDOHJ+LMSans10-Regular"/>
          <w:color w:val="000000"/>
        </w:rPr>
        <w:t>linéaire</w:t>
      </w:r>
    </w:p>
    <w:p w14:paraId="5012CFCD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ﬁgures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descriptives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permettent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situer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(barre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verti-</w:t>
      </w:r>
    </w:p>
    <w:p w14:paraId="7CBAC383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cale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rouge)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rapport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aux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pseudo-molécules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générées.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y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observe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poids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</w:t>
      </w:r>
    </w:p>
    <w:p w14:paraId="23EB713A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polaire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relativement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similaires.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Par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contre,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</w:p>
    <w:p w14:paraId="1A6382A2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hydrophobicité</w:t>
      </w:r>
      <w:proofErr w:type="gramEnd"/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largement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inférieure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donneur/accepteur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hydrogènes</w:t>
      </w:r>
    </w:p>
    <w:p w14:paraId="76973C0B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plus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nombreux.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Tous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paramètres,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sauf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atomes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accepteurs,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semblent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légèrement</w:t>
      </w:r>
    </w:p>
    <w:p w14:paraId="22E75EDE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corrélés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l’énergie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optimisation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paramètres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pourrait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constituer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</w:p>
    <w:p w14:paraId="212F41A4" w14:textId="77777777" w:rsidR="000849E4" w:rsidRDefault="00C702A5">
      <w:pPr>
        <w:framePr w:w="9266" w:wrap="auto" w:hAnchor="text" w:x="1440" w:y="606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piste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d’amélioration.</w:t>
      </w:r>
    </w:p>
    <w:p w14:paraId="2CF605FF" w14:textId="77777777" w:rsidR="000849E4" w:rsidRDefault="00C702A5">
      <w:pPr>
        <w:framePr w:w="491" w:wrap="auto" w:hAnchor="text" w:x="3674" w:y="1219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color w:val="000000"/>
          <w:sz w:val="20"/>
        </w:rPr>
      </w:pPr>
      <w:r>
        <w:rPr>
          <w:rFonts w:ascii="JJDOHJ+LMSans10-Regular"/>
          <w:color w:val="000000"/>
          <w:sz w:val="20"/>
        </w:rPr>
        <w:t>(a)</w:t>
      </w:r>
    </w:p>
    <w:p w14:paraId="7550E42C" w14:textId="77777777" w:rsidR="000849E4" w:rsidRDefault="00C702A5">
      <w:pPr>
        <w:framePr w:w="498" w:wrap="auto" w:hAnchor="text" w:x="7900" w:y="1219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color w:val="000000"/>
          <w:sz w:val="20"/>
        </w:rPr>
      </w:pPr>
      <w:r>
        <w:rPr>
          <w:rFonts w:ascii="JJDOHJ+LMSans10-Regular"/>
          <w:color w:val="000000"/>
          <w:sz w:val="20"/>
        </w:rPr>
        <w:t>(b)</w:t>
      </w:r>
    </w:p>
    <w:p w14:paraId="3B4E5256" w14:textId="77777777" w:rsidR="000849E4" w:rsidRDefault="00C702A5">
      <w:pPr>
        <w:framePr w:w="3700" w:wrap="auto" w:hAnchor="text" w:x="4223" w:y="12716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5.3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  <w:spacing w:val="-1"/>
        </w:rPr>
        <w:t>(a)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QED-IL2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(b)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SAS-IL2</w:t>
      </w:r>
    </w:p>
    <w:p w14:paraId="46B98BE0" w14:textId="77777777" w:rsidR="000849E4" w:rsidRDefault="00C702A5">
      <w:pPr>
        <w:framePr w:w="9266" w:wrap="auto" w:hAnchor="text" w:x="1440" w:y="13341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QED,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9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donne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ressemblance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pharmaceu-</w:t>
      </w:r>
    </w:p>
    <w:p w14:paraId="5737FA06" w14:textId="77777777" w:rsidR="000849E4" w:rsidRDefault="00C702A5">
      <w:pPr>
        <w:framePr w:w="9266" w:wrap="auto" w:hAnchor="text" w:x="1440" w:y="1334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tiques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apprend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très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diﬀérentes</w:t>
      </w:r>
    </w:p>
    <w:p w14:paraId="197F965E" w14:textId="77777777" w:rsidR="000849E4" w:rsidRDefault="00C702A5">
      <w:pPr>
        <w:framePr w:w="9266" w:wrap="auto" w:hAnchor="text" w:x="1440" w:y="1334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structure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globale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médicament.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SAS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quant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lui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apprend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</w:t>
      </w:r>
    </w:p>
    <w:p w14:paraId="4EB853FD" w14:textId="77777777" w:rsidR="000849E4" w:rsidRDefault="00C702A5">
      <w:pPr>
        <w:framePr w:w="9266" w:wrap="auto" w:hAnchor="text" w:x="1440" w:y="1334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diﬃciles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synthétiser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médicaments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moins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</w:p>
    <w:p w14:paraId="107AE176" w14:textId="77777777" w:rsidR="000849E4" w:rsidRDefault="00C702A5">
      <w:pPr>
        <w:framePr w:w="9266" w:wrap="auto" w:hAnchor="text" w:x="1440" w:y="13341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référence.</w:t>
      </w:r>
    </w:p>
    <w:p w14:paraId="55282975" w14:textId="1755F8A7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57216" behindDoc="1" locked="0" layoutInCell="1" allowOverlap="1" wp14:anchorId="61575499" wp14:editId="1C2D77B4">
            <wp:simplePos x="0" y="0"/>
            <wp:positionH relativeFrom="page">
              <wp:posOffset>901700</wp:posOffset>
            </wp:positionH>
            <wp:positionV relativeFrom="page">
              <wp:posOffset>890270</wp:posOffset>
            </wp:positionV>
            <wp:extent cx="5756275" cy="850265"/>
            <wp:effectExtent l="0" t="0" r="0" b="6985"/>
            <wp:wrapNone/>
            <wp:docPr id="6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850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56192" behindDoc="1" locked="0" layoutInCell="1" allowOverlap="1" wp14:anchorId="6E55541C" wp14:editId="74AD7E73">
            <wp:simplePos x="0" y="0"/>
            <wp:positionH relativeFrom="page">
              <wp:posOffset>901700</wp:posOffset>
            </wp:positionH>
            <wp:positionV relativeFrom="page">
              <wp:posOffset>2381250</wp:posOffset>
            </wp:positionV>
            <wp:extent cx="5756275" cy="999490"/>
            <wp:effectExtent l="0" t="0" r="0" b="0"/>
            <wp:wrapNone/>
            <wp:docPr id="5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99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55168" behindDoc="1" locked="0" layoutInCell="1" allowOverlap="1" wp14:anchorId="5A88B0E7" wp14:editId="30FF077D">
            <wp:simplePos x="0" y="0"/>
            <wp:positionH relativeFrom="page">
              <wp:posOffset>1106170</wp:posOffset>
            </wp:positionH>
            <wp:positionV relativeFrom="page">
              <wp:posOffset>5398135</wp:posOffset>
            </wp:positionV>
            <wp:extent cx="2661920" cy="2324100"/>
            <wp:effectExtent l="0" t="0" r="5080" b="0"/>
            <wp:wrapNone/>
            <wp:docPr id="4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54144" behindDoc="1" locked="0" layoutInCell="1" allowOverlap="1" wp14:anchorId="48F77C23" wp14:editId="3BF1F557">
            <wp:simplePos x="0" y="0"/>
            <wp:positionH relativeFrom="page">
              <wp:posOffset>3792220</wp:posOffset>
            </wp:positionH>
            <wp:positionV relativeFrom="page">
              <wp:posOffset>5398135</wp:posOffset>
            </wp:positionV>
            <wp:extent cx="2661920" cy="2324100"/>
            <wp:effectExtent l="0" t="0" r="5080" b="0"/>
            <wp:wrapNone/>
            <wp:docPr id="3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A5">
        <w:rPr>
          <w:rFonts w:ascii="Arial"/>
          <w:color w:val="FF0000"/>
          <w:sz w:val="2"/>
        </w:rPr>
        <w:br w:type="page"/>
      </w:r>
    </w:p>
    <w:p w14:paraId="00CB5330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0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1342F836" w14:textId="77777777" w:rsidR="000849E4" w:rsidRDefault="00C702A5">
      <w:pPr>
        <w:framePr w:w="5438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5.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 w:hAnsi="ERULTE+LMSans12-Oblique" w:cs="ERULTE+LMSans12-Oblique"/>
          <w:color w:val="000000"/>
          <w:spacing w:val="-2"/>
          <w:sz w:val="24"/>
        </w:rPr>
        <w:t>VÉRIFICATION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COMPARAISON</w:t>
      </w:r>
    </w:p>
    <w:p w14:paraId="0B38E3B2" w14:textId="77777777" w:rsidR="000849E4" w:rsidRDefault="00C702A5">
      <w:pPr>
        <w:framePr w:w="474" w:wrap="auto" w:hAnchor="text" w:x="10231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12</w:t>
      </w:r>
    </w:p>
    <w:p w14:paraId="2083EBDC" w14:textId="77777777" w:rsidR="000849E4" w:rsidRDefault="00C702A5">
      <w:pPr>
        <w:framePr w:w="429" w:wrap="auto" w:hAnchor="text" w:x="1440" w:y="127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5</w:t>
      </w:r>
    </w:p>
    <w:p w14:paraId="7FFC1DFD" w14:textId="77777777" w:rsidR="000849E4" w:rsidRDefault="00C702A5">
      <w:pPr>
        <w:framePr w:w="4132" w:wrap="auto" w:hAnchor="text" w:x="1629" w:y="1271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.2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Candidats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3"/>
          <w:sz w:val="34"/>
        </w:rPr>
        <w:t>potentiels</w:t>
      </w:r>
    </w:p>
    <w:p w14:paraId="06176AE9" w14:textId="77777777" w:rsidR="000849E4" w:rsidRDefault="00C702A5">
      <w:pPr>
        <w:framePr w:w="9265" w:wrap="auto" w:hAnchor="text" w:x="1440" w:y="1919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prenant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compte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QED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SAS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l’énergie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nous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obtenons</w:t>
      </w:r>
    </w:p>
    <w:p w14:paraId="4B6D2F68" w14:textId="77777777" w:rsidR="000849E4" w:rsidRDefault="00C702A5">
      <w:pPr>
        <w:framePr w:w="9265" w:wrap="auto" w:hAnchor="text" w:x="1440" w:y="191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suivantes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</w:p>
    <w:p w14:paraId="36C07C8D" w14:textId="77777777" w:rsidR="000849E4" w:rsidRDefault="00C702A5">
      <w:pPr>
        <w:framePr w:w="3111" w:wrap="auto" w:hAnchor="text" w:x="4517" w:y="743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</w:rPr>
      </w:pPr>
      <w:r>
        <w:rPr>
          <w:rFonts w:ascii="JJDOHJ+LMSans10-Regular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</w:rPr>
        <w:t xml:space="preserve"> </w:t>
      </w:r>
      <w:proofErr w:type="gramStart"/>
      <w:r>
        <w:rPr>
          <w:rFonts w:ascii="JJDOHJ+LMSans10-Regular"/>
          <w:color w:val="000000"/>
          <w:spacing w:val="-1"/>
        </w:rPr>
        <w:t>5.4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</w:rPr>
        <w:t>:</w:t>
      </w:r>
      <w:proofErr w:type="gramEnd"/>
      <w:r>
        <w:rPr>
          <w:rFonts w:ascii="Times New Roman"/>
          <w:color w:val="000000"/>
          <w:spacing w:val="17"/>
        </w:rPr>
        <w:t xml:space="preserve"> </w:t>
      </w:r>
      <w:r>
        <w:rPr>
          <w:rFonts w:ascii="JJDOHJ+LMSans10-Regular"/>
          <w:color w:val="000000"/>
          <w:spacing w:val="-1"/>
        </w:rPr>
        <w:t>Meilleurs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JJDOHJ+LMSans10-Regular"/>
          <w:color w:val="000000"/>
          <w:spacing w:val="-1"/>
        </w:rPr>
        <w:t>candidats</w:t>
      </w:r>
    </w:p>
    <w:p w14:paraId="117709EA" w14:textId="77777777" w:rsidR="000849E4" w:rsidRDefault="00C702A5">
      <w:pPr>
        <w:framePr w:w="9266" w:wrap="auto" w:hAnchor="text" w:x="1440" w:y="8057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retrouve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huit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potentiels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identiﬁés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parmi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présentant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</w:p>
    <w:p w14:paraId="1EC3FD93" w14:textId="77777777" w:rsidR="000849E4" w:rsidRDefault="00C702A5">
      <w:pPr>
        <w:framePr w:w="9266" w:wrap="auto" w:hAnchor="text" w:x="1440" w:y="805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haute</w:t>
      </w:r>
      <w:proofErr w:type="gram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aﬃnité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moitié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supérieur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QED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moitié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inférieur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SAS.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</w:t>
      </w:r>
    </w:p>
    <w:p w14:paraId="5FE3A048" w14:textId="77777777" w:rsidR="000849E4" w:rsidRDefault="00C702A5">
      <w:pPr>
        <w:framePr w:w="9266" w:wrap="auto" w:hAnchor="text" w:x="1440" w:y="805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présentent</w:t>
      </w:r>
      <w:proofErr w:type="gram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Tanimoto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très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faible,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indiquant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qu’aucun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d’entre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eux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</w:p>
    <w:p w14:paraId="3A88C69E" w14:textId="77777777" w:rsidR="000849E4" w:rsidRDefault="00C702A5">
      <w:pPr>
        <w:framePr w:w="9266" w:wrap="auto" w:hAnchor="text" w:x="1440" w:y="805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vraiment</w:t>
      </w:r>
      <w:proofErr w:type="gramEnd"/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similarité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d’origine.</w:t>
      </w:r>
      <w:r>
        <w:rPr>
          <w:rFonts w:ascii="Times New Roman"/>
          <w:color w:val="000000"/>
          <w:spacing w:val="3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donc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diﬃcile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valider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complètement</w:t>
      </w:r>
    </w:p>
    <w:p w14:paraId="2C387AC9" w14:textId="77777777" w:rsidR="000849E4" w:rsidRDefault="00C702A5">
      <w:pPr>
        <w:framePr w:w="9266" w:wrap="auto" w:hAnchor="text" w:x="1440" w:y="805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cette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méthode.</w:t>
      </w:r>
    </w:p>
    <w:p w14:paraId="0DCB2D44" w14:textId="77777777" w:rsidR="000849E4" w:rsidRDefault="00C702A5">
      <w:pPr>
        <w:framePr w:w="429" w:wrap="auto" w:hAnchor="text" w:x="1440" w:y="990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5</w:t>
      </w:r>
    </w:p>
    <w:p w14:paraId="46943EAD" w14:textId="77777777" w:rsidR="000849E4" w:rsidRDefault="00C702A5">
      <w:pPr>
        <w:framePr w:w="7247" w:wrap="auto" w:hAnchor="text" w:x="1629" w:y="990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.3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1"/>
          <w:sz w:val="34"/>
        </w:rPr>
        <w:t>Amélioration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la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banque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fragments</w:t>
      </w:r>
    </w:p>
    <w:p w14:paraId="40355CCC" w14:textId="77777777" w:rsidR="000849E4" w:rsidRDefault="00C702A5">
      <w:pPr>
        <w:framePr w:w="8914" w:wrap="auto" w:hAnchor="text" w:x="1791" w:y="1055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très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dépendants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utilisés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relier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chaînes</w:t>
      </w:r>
    </w:p>
    <w:p w14:paraId="5A35D1CE" w14:textId="77777777" w:rsidR="000849E4" w:rsidRDefault="00C702A5">
      <w:pPr>
        <w:framePr w:w="9265" w:wrap="auto" w:hAnchor="text" w:x="1440" w:y="1084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latérales</w:t>
      </w:r>
      <w:proofErr w:type="gramEnd"/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entre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elles.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Ainsi,</w:t>
      </w:r>
      <w:r>
        <w:rPr>
          <w:rFonts w:ascii="Times New Roman"/>
          <w:color w:val="000000"/>
          <w:spacing w:val="26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changement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cette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pourrait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faire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varier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5DBEA18D" w14:textId="77777777" w:rsidR="000849E4" w:rsidRDefault="00C702A5">
      <w:pPr>
        <w:framePr w:w="9265" w:wrap="auto" w:hAnchor="text" w:x="1440" w:y="108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serait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donc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intéressant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d’explorer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d’autres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éventuellement</w:t>
      </w:r>
    </w:p>
    <w:p w14:paraId="754896A1" w14:textId="77777777" w:rsidR="000849E4" w:rsidRDefault="00C702A5">
      <w:pPr>
        <w:framePr w:w="9265" w:wrap="auto" w:hAnchor="text" w:x="1440" w:y="108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combiner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obtenir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résultats.</w:t>
      </w:r>
      <w:r>
        <w:rPr>
          <w:rFonts w:ascii="Times New Roman"/>
          <w:color w:val="000000"/>
          <w:spacing w:val="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Il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serait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aussi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possible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d’améliorer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</w:t>
      </w:r>
    </w:p>
    <w:p w14:paraId="7CC79AB7" w14:textId="77777777" w:rsidR="000849E4" w:rsidRDefault="00C702A5">
      <w:pPr>
        <w:framePr w:w="9265" w:wrap="auto" w:hAnchor="text" w:x="1440" w:y="108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qu’ils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soient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adaptés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récepteur.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Pour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cela,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peut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faire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deux</w:t>
      </w:r>
    </w:p>
    <w:p w14:paraId="108764FB" w14:textId="77777777" w:rsidR="000849E4" w:rsidRDefault="00C702A5">
      <w:pPr>
        <w:framePr w:w="9265" w:wrap="auto" w:hAnchor="text" w:x="1440" w:y="1084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choses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</w:p>
    <w:p w14:paraId="3539A675" w14:textId="77777777" w:rsidR="000849E4" w:rsidRDefault="00C702A5">
      <w:pPr>
        <w:framePr w:w="474" w:wrap="auto" w:hAnchor="text" w:x="1674" w:y="1237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7FB3B5F6" w14:textId="77777777" w:rsidR="000849E4" w:rsidRDefault="00C702A5">
      <w:pPr>
        <w:framePr w:w="8680" w:wrap="auto" w:hAnchor="text" w:x="2025" w:y="1237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 w:hAnsi="LRIOAD+LMSans10-Bold" w:cs="LRIOAD+LMSans10-Bold"/>
          <w:color w:val="000000"/>
          <w:spacing w:val="-1"/>
          <w:sz w:val="24"/>
        </w:rPr>
        <w:t>Améliorer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la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LRIOAD+LMSans10-Bold" w:hAnsi="LRIOAD+LMSans10-Bold" w:cs="LRIOAD+LMSans10-Bold"/>
          <w:color w:val="000000"/>
          <w:sz w:val="24"/>
        </w:rPr>
        <w:t>classiﬁcation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banques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indiquant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2"/>
          <w:sz w:val="24"/>
        </w:rPr>
        <w:t>propriétés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physico-</w:t>
      </w:r>
    </w:p>
    <w:p w14:paraId="2C5887F1" w14:textId="77777777" w:rsidR="000849E4" w:rsidRDefault="00C702A5">
      <w:pPr>
        <w:framePr w:w="4583" w:wrap="auto" w:hAnchor="text" w:x="2025" w:y="1266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chimiques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taille.</w:t>
      </w:r>
    </w:p>
    <w:p w14:paraId="5B63FFD7" w14:textId="77777777" w:rsidR="000849E4" w:rsidRDefault="00C702A5">
      <w:pPr>
        <w:framePr w:w="474" w:wrap="auto" w:hAnchor="text" w:x="1674" w:y="130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—</w:t>
      </w:r>
    </w:p>
    <w:p w14:paraId="265ACC66" w14:textId="77777777" w:rsidR="000849E4" w:rsidRDefault="00C702A5">
      <w:pPr>
        <w:framePr w:w="8680" w:wrap="auto" w:hAnchor="text" w:x="2025" w:y="13038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Utilisation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machine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LRIOAD+LMSans10-Bold"/>
          <w:color w:val="000000"/>
          <w:spacing w:val="-1"/>
          <w:sz w:val="24"/>
        </w:rPr>
        <w:t>learning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optimiser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3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fonction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proofErr w:type="gramEnd"/>
    </w:p>
    <w:p w14:paraId="0460311C" w14:textId="77777777" w:rsidR="000849E4" w:rsidRDefault="00C702A5">
      <w:pPr>
        <w:framePr w:w="1927" w:wrap="auto" w:hAnchor="text" w:x="2025" w:y="1332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2"/>
          <w:sz w:val="24"/>
        </w:rPr>
        <w:t>score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docking.</w:t>
      </w:r>
    </w:p>
    <w:p w14:paraId="7948C0A8" w14:textId="3FCA8B3C" w:rsidR="000849E4" w:rsidRDefault="007C68C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53120" behindDoc="1" locked="0" layoutInCell="1" allowOverlap="1" wp14:anchorId="59622BF8" wp14:editId="68F951F8">
            <wp:simplePos x="0" y="0"/>
            <wp:positionH relativeFrom="page">
              <wp:posOffset>901700</wp:posOffset>
            </wp:positionH>
            <wp:positionV relativeFrom="page">
              <wp:posOffset>1753870</wp:posOffset>
            </wp:positionV>
            <wp:extent cx="5756910" cy="2891155"/>
            <wp:effectExtent l="0" t="0" r="0" b="4445"/>
            <wp:wrapNone/>
            <wp:docPr id="2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9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A5">
        <w:rPr>
          <w:rFonts w:ascii="Arial"/>
          <w:color w:val="FF0000"/>
          <w:sz w:val="2"/>
        </w:rPr>
        <w:br w:type="page"/>
      </w:r>
    </w:p>
    <w:p w14:paraId="7713E3CA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1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14:paraId="5116B8D7" w14:textId="77777777" w:rsidR="000849E4" w:rsidRDefault="00C702A5">
      <w:pPr>
        <w:framePr w:w="2625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Chapitre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6</w:t>
      </w:r>
    </w:p>
    <w:p w14:paraId="6FBDDEB4" w14:textId="77777777" w:rsidR="000849E4" w:rsidRDefault="00C702A5">
      <w:pPr>
        <w:framePr w:w="8118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Limites,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/>
          <w:color w:val="000000"/>
          <w:spacing w:val="1"/>
          <w:sz w:val="50"/>
        </w:rPr>
        <w:t>perspectives</w:t>
      </w:r>
      <w:r>
        <w:rPr>
          <w:rFonts w:ascii="Times New Roman"/>
          <w:color w:val="000000"/>
          <w:spacing w:val="55"/>
          <w:sz w:val="50"/>
        </w:rPr>
        <w:t xml:space="preserve"> </w:t>
      </w:r>
      <w:proofErr w:type="gramStart"/>
      <w:r>
        <w:rPr>
          <w:rFonts w:ascii="LRIOAD+LMSans10-Bold"/>
          <w:color w:val="000000"/>
          <w:spacing w:val="-2"/>
          <w:sz w:val="50"/>
        </w:rPr>
        <w:t>et</w:t>
      </w:r>
      <w:proofErr w:type="gramEnd"/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conclusion</w:t>
      </w:r>
    </w:p>
    <w:p w14:paraId="62158DFC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stage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développer</w:t>
      </w:r>
      <w:r>
        <w:rPr>
          <w:rFonts w:ascii="Times New Roman"/>
          <w:color w:val="000000"/>
          <w:spacing w:val="27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d’explorer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innovante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conception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</w:p>
    <w:p w14:paraId="6FF4DA48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pseudo-ligands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d’interfaces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protéine-protéine,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combinant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d’analyse</w:t>
      </w:r>
    </w:p>
    <w:p w14:paraId="1F66DEEA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structurale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d’intelligence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artiﬁcielle.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obte-</w:t>
      </w:r>
    </w:p>
    <w:p w14:paraId="48827A12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nus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soient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prometteurs,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limites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long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projet.</w:t>
      </w:r>
    </w:p>
    <w:p w14:paraId="5091CDD1" w14:textId="77777777" w:rsidR="000849E4" w:rsidRDefault="00C702A5">
      <w:pPr>
        <w:framePr w:w="429" w:wrap="auto" w:hAnchor="text" w:x="1440" w:y="662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6</w:t>
      </w:r>
    </w:p>
    <w:p w14:paraId="0491BD7F" w14:textId="77777777" w:rsidR="000849E4" w:rsidRDefault="00C702A5">
      <w:pPr>
        <w:framePr w:w="2048" w:wrap="auto" w:hAnchor="text" w:x="1629" w:y="6624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.1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Limites</w:t>
      </w:r>
    </w:p>
    <w:p w14:paraId="661F5A32" w14:textId="77777777" w:rsidR="000849E4" w:rsidRDefault="00C702A5">
      <w:pPr>
        <w:framePr w:w="398" w:wrap="auto" w:hAnchor="text" w:x="1440" w:y="7292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6</w:t>
      </w:r>
    </w:p>
    <w:p w14:paraId="5BD41EAF" w14:textId="77777777" w:rsidR="000849E4" w:rsidRDefault="00C702A5">
      <w:pPr>
        <w:framePr w:w="3773" w:wrap="auto" w:hAnchor="text" w:x="1598" w:y="7292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.1.1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Obstacles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rencontrés</w:t>
      </w:r>
    </w:p>
    <w:p w14:paraId="73A9F657" w14:textId="77777777" w:rsidR="000849E4" w:rsidRDefault="00C702A5">
      <w:pPr>
        <w:framePr w:w="8914" w:wrap="auto" w:hAnchor="text" w:x="1791" w:y="779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première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limite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est</w:t>
      </w:r>
      <w:proofErr w:type="gram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d’ordre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technique.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prometteur,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l’intégration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ou-</w:t>
      </w:r>
    </w:p>
    <w:p w14:paraId="5A5C4E7B" w14:textId="77777777" w:rsidR="000849E4" w:rsidRDefault="00C702A5">
      <w:pPr>
        <w:framePr w:w="9265" w:wrap="auto" w:hAnchor="text" w:x="1440" w:y="807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tils</w:t>
      </w:r>
      <w:proofErr w:type="gram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issus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communauté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open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source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(tels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DeLinker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[</w:t>
      </w:r>
      <w:hyperlink w:anchor="br23" w:history="1">
        <w:r>
          <w:rPr>
            <w:rFonts w:ascii="PWLMKN+LMSans12-Regular"/>
            <w:color w:val="000080"/>
            <w:sz w:val="24"/>
          </w:rPr>
          <w:t>Imrie</w:t>
        </w:r>
      </w:hyperlink>
      <w:hyperlink w:anchor="br23" w:history="1">
        <w:r>
          <w:rPr>
            <w:rFonts w:ascii="Times New Roman"/>
            <w:color w:val="000080"/>
            <w:spacing w:val="2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et</w:t>
        </w:r>
      </w:hyperlink>
      <w:hyperlink w:anchor="br23" w:history="1">
        <w:r>
          <w:rPr>
            <w:rFonts w:ascii="Times New Roman"/>
            <w:color w:val="000080"/>
            <w:spacing w:val="2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al.</w:t>
        </w:r>
      </w:hyperlink>
      <w:hyperlink w:anchor="br23" w:history="1">
        <w:r>
          <w:rPr>
            <w:rFonts w:ascii="Times New Roman"/>
            <w:color w:val="000080"/>
            <w:spacing w:val="2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(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2020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)],</w:t>
        </w:r>
      </w:hyperlink>
      <w:hyperlink w:anchor="br23" w:history="1">
        <w:r>
          <w:rPr>
            <w:rFonts w:ascii="Times New Roman"/>
            <w:color w:val="000000"/>
            <w:spacing w:val="2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Protac-invent</w:t>
      </w:r>
    </w:p>
    <w:p w14:paraId="223BADA9" w14:textId="77777777" w:rsidR="000849E4" w:rsidRDefault="00C702A5">
      <w:pPr>
        <w:framePr w:w="9265" w:wrap="auto" w:hAnchor="text" w:x="1440" w:y="80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ou</w:t>
      </w:r>
      <w:proofErr w:type="gramEnd"/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Reinvent)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s’est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révélée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impossible,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raison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6"/>
          <w:sz w:val="24"/>
        </w:rPr>
        <w:t xml:space="preserve"> </w:t>
      </w:r>
      <w:hyperlink w:anchor="br23" w:history="1">
        <w:r>
          <w:rPr>
            <w:rFonts w:ascii="PWLMKN+LMSans12-Regular" w:hAnsi="PWLMKN+LMSans12-Regular" w:cs="PWLMKN+LMSans12-Regular"/>
            <w:color w:val="000000"/>
            <w:sz w:val="24"/>
          </w:rPr>
          <w:t>nécessité</w:t>
        </w:r>
      </w:hyperlink>
      <w:hyperlink w:anchor="br23" w:history="1">
        <w:r>
          <w:rPr>
            <w:rFonts w:ascii="Times New Roman"/>
            <w:color w:val="000000"/>
            <w:spacing w:val="26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de</w:t>
        </w:r>
      </w:hyperlink>
      <w:hyperlink w:anchor="br23" w:history="1">
        <w:r>
          <w:rPr>
            <w:rFonts w:ascii="Times New Roman"/>
            <w:color w:val="000000"/>
            <w:spacing w:val="27"/>
            <w:sz w:val="24"/>
          </w:rPr>
          <w:t xml:space="preserve"> </w:t>
        </w:r>
      </w:hyperlink>
      <w:hyperlink w:anchor="br23" w:history="1">
        <w:r>
          <w:rPr>
            <w:rFonts w:ascii="PWLMKN+LMSans12-Regular" w:hAnsi="PWLMKN+LMSans12-Regular" w:cs="PWLMKN+LMSans12-Regular"/>
            <w:color w:val="000000"/>
            <w:sz w:val="24"/>
          </w:rPr>
          <w:t>conﬁgurations</w:t>
        </w:r>
      </w:hyperlink>
      <w:hyperlink w:anchor="br23" w:history="1">
        <w:r>
          <w:rPr>
            <w:rFonts w:ascii="Times New Roman"/>
            <w:color w:val="000000"/>
            <w:spacing w:val="27"/>
            <w:sz w:val="24"/>
          </w:rPr>
          <w:t xml:space="preserve"> </w:t>
        </w:r>
      </w:hyperlink>
      <w:r>
        <w:rPr>
          <w:rFonts w:ascii="PWLMKN+LMSans12-Regular" w:hAnsi="PWLMKN+LMSans12-Regular" w:cs="PWLMKN+LMSans12-Regular"/>
          <w:color w:val="000000"/>
          <w:sz w:val="24"/>
        </w:rPr>
        <w:t>matérielles</w:t>
      </w:r>
    </w:p>
    <w:p w14:paraId="6681F23A" w14:textId="77777777" w:rsidR="000849E4" w:rsidRDefault="00C702A5">
      <w:pPr>
        <w:framePr w:w="9265" w:wrap="auto" w:hAnchor="text" w:x="1440" w:y="80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spéciﬁques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(GPU,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bibliothèques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incompatibles,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dépendances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obsolètes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restreintes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22368000" w14:textId="77777777" w:rsidR="000849E4" w:rsidRDefault="00C702A5">
      <w:pPr>
        <w:framePr w:w="9265" w:wrap="auto" w:hAnchor="text" w:x="1440" w:y="807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licences</w:t>
      </w:r>
      <w:proofErr w:type="gramEnd"/>
      <w:r>
        <w:rPr>
          <w:rFonts w:ascii="PWLMKN+LMSans12-Regular"/>
          <w:color w:val="000000"/>
          <w:sz w:val="24"/>
        </w:rPr>
        <w:t>).</w:t>
      </w:r>
    </w:p>
    <w:p w14:paraId="1FD94D2E" w14:textId="77777777" w:rsidR="000849E4" w:rsidRDefault="00C702A5">
      <w:pPr>
        <w:framePr w:w="9265" w:wrap="auto" w:hAnchor="text" w:x="1440" w:y="9524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Ensuite,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performances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d’autoencodeur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aﬀectées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taille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jeu</w:t>
      </w:r>
    </w:p>
    <w:p w14:paraId="6E7294A2" w14:textId="77777777" w:rsidR="000849E4" w:rsidRDefault="00C702A5">
      <w:pPr>
        <w:framePr w:w="9265" w:wrap="auto" w:hAnchor="text" w:x="1440" w:y="952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d’entraînement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limitations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mémoire.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SMILES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valides</w:t>
      </w:r>
    </w:p>
    <w:p w14:paraId="3CBCEA29" w14:textId="77777777" w:rsidR="000849E4" w:rsidRDefault="00C702A5">
      <w:pPr>
        <w:framePr w:w="9265" w:wrap="auto" w:hAnchor="text" w:x="1440" w:y="952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n’a</w:t>
      </w:r>
      <w:proofErr w:type="gramEnd"/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toujours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assurée,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variations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l’espace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latent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conduisaient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parfois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36700288" w14:textId="77777777" w:rsidR="000849E4" w:rsidRDefault="00C702A5">
      <w:pPr>
        <w:framePr w:w="9265" w:wrap="auto" w:hAnchor="text" w:x="1440" w:y="952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structures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chimiquement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3"/>
          <w:sz w:val="24"/>
        </w:rPr>
        <w:t>peu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plausibles.</w:t>
      </w:r>
    </w:p>
    <w:p w14:paraId="021DFADE" w14:textId="77777777" w:rsidR="000849E4" w:rsidRDefault="00C702A5">
      <w:pPr>
        <w:framePr w:w="398" w:wrap="auto" w:hAnchor="text" w:x="1440" w:y="110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z w:val="29"/>
        </w:rPr>
        <w:t>6</w:t>
      </w:r>
    </w:p>
    <w:p w14:paraId="532DD9DC" w14:textId="77777777" w:rsidR="000849E4" w:rsidRDefault="00C702A5">
      <w:pPr>
        <w:framePr w:w="4735" w:wrap="auto" w:hAnchor="text" w:x="1598" w:y="110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29"/>
        </w:rPr>
      </w:pPr>
      <w:r>
        <w:rPr>
          <w:rFonts w:ascii="LRIOAD+LMSans10-Bold"/>
          <w:color w:val="000000"/>
          <w:spacing w:val="-1"/>
          <w:sz w:val="29"/>
        </w:rPr>
        <w:t>.1.2</w:t>
      </w:r>
      <w:r>
        <w:rPr>
          <w:rFonts w:ascii="Times New Roman"/>
          <w:color w:val="000000"/>
          <w:spacing w:val="24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Limite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2"/>
          <w:sz w:val="29"/>
        </w:rPr>
        <w:t>de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LRIOAD+LMSans10-Bold"/>
          <w:color w:val="000000"/>
          <w:spacing w:val="-1"/>
          <w:sz w:val="29"/>
        </w:rPr>
        <w:t>la</w:t>
      </w:r>
      <w:r>
        <w:rPr>
          <w:rFonts w:ascii="Times New Roman"/>
          <w:color w:val="000000"/>
          <w:spacing w:val="32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z w:val="29"/>
        </w:rPr>
        <w:t>méthode</w:t>
      </w:r>
      <w:r>
        <w:rPr>
          <w:rFonts w:ascii="Times New Roman"/>
          <w:color w:val="000000"/>
          <w:spacing w:val="31"/>
          <w:sz w:val="29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-1"/>
          <w:sz w:val="29"/>
        </w:rPr>
        <w:t>utilisé</w:t>
      </w:r>
    </w:p>
    <w:p w14:paraId="210BA425" w14:textId="77777777" w:rsidR="000849E4" w:rsidRDefault="00C702A5">
      <w:pPr>
        <w:framePr w:w="8914" w:wrap="auto" w:hAnchor="text" w:x="1791" w:y="1154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Enﬁn,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choix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d’interaction,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qu’aﬃné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critères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physicochimiques,</w:t>
      </w:r>
    </w:p>
    <w:p w14:paraId="56A4D40A" w14:textId="77777777" w:rsidR="000849E4" w:rsidRDefault="00C702A5">
      <w:pPr>
        <w:framePr w:w="9265" w:wrap="auto" w:hAnchor="text" w:x="1440" w:y="1183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reste</w:t>
      </w:r>
      <w:proofErr w:type="gramEnd"/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partiellement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dépendant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seuils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arbitraires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(distance,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hydrophobicité.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.),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pourrait</w:t>
      </w:r>
    </w:p>
    <w:p w14:paraId="0C67711B" w14:textId="77777777" w:rsidR="000849E4" w:rsidRDefault="00C702A5">
      <w:pPr>
        <w:framePr w:w="9265" w:wrap="auto" w:hAnchor="text" w:x="1440" w:y="1183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bénéﬁcier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intégration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détéction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hotspot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robustes,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celles</w:t>
      </w:r>
    </w:p>
    <w:p w14:paraId="776ADABE" w14:textId="77777777" w:rsidR="000849E4" w:rsidRDefault="00C702A5">
      <w:pPr>
        <w:framePr w:w="9265" w:wrap="auto" w:hAnchor="text" w:x="1440" w:y="1183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basées</w:t>
      </w:r>
      <w:proofErr w:type="gramEnd"/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Fragment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Orbital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(FMO)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[</w:t>
      </w:r>
      <w:hyperlink w:anchor="br23" w:history="1">
        <w:r>
          <w:rPr>
            <w:rFonts w:ascii="PWLMKN+LMSans12-Regular"/>
            <w:color w:val="000080"/>
            <w:sz w:val="24"/>
          </w:rPr>
          <w:t>Monteleone</w:t>
        </w:r>
      </w:hyperlink>
      <w:hyperlink w:anchor="br23" w:history="1">
        <w:r>
          <w:rPr>
            <w:rFonts w:ascii="Times New Roman"/>
            <w:color w:val="000080"/>
            <w:spacing w:val="48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et</w:t>
        </w:r>
      </w:hyperlink>
      <w:hyperlink w:anchor="br23" w:history="1">
        <w:r>
          <w:rPr>
            <w:rFonts w:ascii="Times New Roman"/>
            <w:color w:val="000080"/>
            <w:spacing w:val="48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al.</w:t>
        </w:r>
      </w:hyperlink>
      <w:hyperlink w:anchor="br23" w:history="1">
        <w:r>
          <w:rPr>
            <w:rFonts w:ascii="Times New Roman"/>
            <w:color w:val="000080"/>
            <w:spacing w:val="47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(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2022</w:t>
        </w:r>
      </w:hyperlink>
      <w:r>
        <w:rPr>
          <w:rFonts w:ascii="PWLMKN+LMSans12-Regular"/>
          <w:color w:val="000000"/>
          <w:sz w:val="24"/>
        </w:rPr>
        <w:t>)]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</w:p>
    <w:p w14:paraId="5956A53B" w14:textId="77777777" w:rsidR="000849E4" w:rsidRDefault="00C702A5">
      <w:pPr>
        <w:framePr w:w="9265" w:wrap="auto" w:hAnchor="text" w:x="1440" w:y="1183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des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approches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d’apprentissage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supervisé.</w:t>
      </w:r>
      <w:r>
        <w:rPr>
          <w:rFonts w:ascii="Times New Roman"/>
          <w:color w:val="000000"/>
          <w:spacing w:val="38"/>
          <w:sz w:val="24"/>
        </w:rPr>
        <w:t xml:space="preserve"> </w:t>
      </w:r>
      <w:proofErr w:type="gramStart"/>
      <w:r>
        <w:rPr>
          <w:rFonts w:ascii="LRIOAD+LMSans10-Bold"/>
          <w:color w:val="000000"/>
          <w:sz w:val="24"/>
        </w:rPr>
        <w:t>Note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hotspot</w:t>
      </w:r>
      <w:r>
        <w:rPr>
          <w:rFonts w:ascii="Times New Roman"/>
          <w:color w:val="000000"/>
          <w:spacing w:val="57"/>
          <w:sz w:val="24"/>
        </w:rPr>
        <w:t xml:space="preserve"> </w:t>
      </w:r>
      <w:hyperlink w:anchor="br23" w:history="1">
        <w:r>
          <w:rPr>
            <w:rFonts w:ascii="PWLMKN+LMSans12-Regular"/>
            <w:color w:val="000000"/>
            <w:sz w:val="24"/>
          </w:rPr>
          <w:t>(ou</w:t>
        </w:r>
      </w:hyperlink>
      <w:hyperlink w:anchor="br23" w:history="1">
        <w:r>
          <w:rPr>
            <w:rFonts w:ascii="Times New Roman"/>
            <w:color w:val="00000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pacing w:val="1"/>
            <w:sz w:val="24"/>
          </w:rPr>
          <w:t>point</w:t>
        </w:r>
      </w:hyperlink>
      <w:hyperlink w:anchor="br23" w:history="1">
        <w:r>
          <w:rPr>
            <w:rFonts w:ascii="Times New Roman"/>
            <w:color w:val="000000"/>
            <w:spacing w:val="37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chaud</w:t>
        </w:r>
      </w:hyperlink>
      <w:hyperlink w:anchor="br23" w:history="1">
        <w:r>
          <w:rPr>
            <w:rFonts w:ascii="Times New Roman"/>
            <w:color w:val="00000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en</w:t>
        </w:r>
      </w:hyperlink>
      <w:hyperlink w:anchor="br23" w:history="1">
        <w:r>
          <w:rPr>
            <w:rFonts w:ascii="Times New Roman"/>
            <w:color w:val="00000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 w:hAnsi="PWLMKN+LMSans12-Regular" w:cs="PWLMKN+LMSans12-Regular"/>
            <w:color w:val="000000"/>
            <w:sz w:val="24"/>
          </w:rPr>
          <w:t>français)</w:t>
        </w:r>
      </w:hyperlink>
    </w:p>
    <w:p w14:paraId="6C0DAC29" w14:textId="77777777" w:rsidR="000849E4" w:rsidRDefault="00C702A5">
      <w:pPr>
        <w:framePr w:w="9265" w:wrap="auto" w:hAnchor="text" w:x="1440" w:y="1183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ensemble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essentiels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l’interaction.</w:t>
      </w:r>
    </w:p>
    <w:p w14:paraId="63929807" w14:textId="77777777" w:rsidR="000849E4" w:rsidRDefault="00C702A5">
      <w:pPr>
        <w:framePr w:w="429" w:wrap="auto" w:hAnchor="text" w:x="1440" w:y="1368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6</w:t>
      </w:r>
    </w:p>
    <w:p w14:paraId="09DF3D8E" w14:textId="77777777" w:rsidR="000849E4" w:rsidRDefault="00C702A5">
      <w:pPr>
        <w:framePr w:w="5216" w:wrap="auto" w:hAnchor="text" w:x="1629" w:y="13683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.2</w:t>
      </w:r>
      <w:r>
        <w:rPr>
          <w:rFonts w:ascii="Times New Roman"/>
          <w:color w:val="000000"/>
          <w:spacing w:val="295"/>
          <w:sz w:val="34"/>
        </w:rPr>
        <w:t xml:space="preserve"> </w:t>
      </w:r>
      <w:commentRangeStart w:id="28"/>
      <w:r>
        <w:rPr>
          <w:rFonts w:ascii="LRIOAD+LMSans10-Bold"/>
          <w:color w:val="000000"/>
          <w:spacing w:val="2"/>
          <w:sz w:val="34"/>
        </w:rPr>
        <w:t>Perspectives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1"/>
          <w:sz w:val="34"/>
        </w:rPr>
        <w:t>d’amélioration</w:t>
      </w:r>
      <w:commentRangeEnd w:id="28"/>
      <w:r w:rsidR="00091A24">
        <w:rPr>
          <w:rStyle w:val="Marquedecommentaire"/>
        </w:rPr>
        <w:commentReference w:id="28"/>
      </w:r>
    </w:p>
    <w:p w14:paraId="54493179" w14:textId="77777777" w:rsidR="000849E4" w:rsidRDefault="00C702A5">
      <w:pPr>
        <w:framePr w:w="5131" w:wrap="auto" w:hAnchor="text" w:x="1791" w:y="1433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Plusieurs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pistes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d’amélioration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été</w:t>
      </w:r>
      <w:r>
        <w:rPr>
          <w:rFonts w:ascii="Times New Roman"/>
          <w:color w:val="000000"/>
          <w:spacing w:val="18"/>
          <w:sz w:val="24"/>
        </w:rPr>
        <w:t xml:space="preserve"> </w:t>
      </w: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identiﬁées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proofErr w:type="gramEnd"/>
    </w:p>
    <w:p w14:paraId="16FBD456" w14:textId="77777777" w:rsidR="000849E4" w:rsidRDefault="00C702A5">
      <w:pPr>
        <w:framePr w:w="357" w:wrap="auto" w:hAnchor="text" w:x="5836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560DB7DD" w14:textId="77777777" w:rsidR="000849E4" w:rsidRDefault="00C702A5">
      <w:pPr>
        <w:framePr w:w="357" w:wrap="auto" w:hAnchor="text" w:x="5953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67538435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A03C6D0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DEEE012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22"/>
      <w:bookmarkEnd w:id="30"/>
      <w:r>
        <w:rPr>
          <w:rFonts w:ascii="Arial"/>
          <w:color w:val="FF0000"/>
          <w:sz w:val="2"/>
        </w:rPr>
        <w:lastRenderedPageBreak/>
        <w:t xml:space="preserve"> </w:t>
      </w:r>
    </w:p>
    <w:p w14:paraId="6016E974" w14:textId="77777777" w:rsidR="000849E4" w:rsidRDefault="00C702A5">
      <w:pPr>
        <w:framePr w:w="6378" w:wrap="auto" w:hAnchor="text" w:x="1440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CHAPITRE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6.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LIMITES,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PERSPECTIVES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CONCLUSION</w:t>
      </w:r>
    </w:p>
    <w:p w14:paraId="6A06FBF4" w14:textId="77777777" w:rsidR="000849E4" w:rsidRDefault="00C702A5">
      <w:pPr>
        <w:framePr w:w="474" w:wrap="auto" w:hAnchor="text" w:x="10231" w:y="75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14</w:t>
      </w:r>
    </w:p>
    <w:p w14:paraId="28FCA04D" w14:textId="77777777" w:rsidR="000849E4" w:rsidRDefault="00C702A5">
      <w:pPr>
        <w:framePr w:w="357" w:wrap="auto" w:hAnchor="text" w:x="1726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7E9E6995" w14:textId="77777777" w:rsidR="000849E4" w:rsidRDefault="00C702A5">
      <w:pPr>
        <w:framePr w:w="8862" w:wrap="auto" w:hAnchor="text" w:x="1843" w:y="13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Enrichissement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bibliothèque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(linkers)</w:t>
      </w:r>
      <w:proofErr w:type="gramStart"/>
      <w:r>
        <w:rPr>
          <w:rFonts w:ascii="PWLMKN+LMSans12-Regular"/>
          <w:color w:val="000000"/>
          <w:spacing w:val="-1"/>
          <w:sz w:val="24"/>
        </w:rPr>
        <w:t>,</w:t>
      </w:r>
      <w:proofErr w:type="gramEnd"/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l’ajout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données</w:t>
      </w:r>
    </w:p>
    <w:p w14:paraId="1E458180" w14:textId="77777777" w:rsidR="000849E4" w:rsidRDefault="00C702A5">
      <w:pPr>
        <w:framePr w:w="8680" w:wrap="auto" w:hAnchor="text" w:x="2025" w:y="167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plus</w:t>
      </w:r>
      <w:proofErr w:type="gramEnd"/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larges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(ZINC,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ChEMBL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fragments),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meilleure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catégorisation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liaisons</w:t>
      </w:r>
    </w:p>
    <w:p w14:paraId="6B85D574" w14:textId="77777777" w:rsidR="000849E4" w:rsidRDefault="00C702A5">
      <w:pPr>
        <w:framePr w:w="2286" w:wrap="auto" w:hAnchor="text" w:x="2025" w:y="19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chimiques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autorisées.</w:t>
      </w:r>
    </w:p>
    <w:p w14:paraId="085AA7B3" w14:textId="77777777" w:rsidR="000849E4" w:rsidRDefault="00C702A5">
      <w:pPr>
        <w:framePr w:w="357" w:wrap="auto" w:hAnchor="text" w:x="1726" w:y="233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2</w:t>
      </w:r>
    </w:p>
    <w:p w14:paraId="18E02884" w14:textId="77777777" w:rsidR="000849E4" w:rsidRDefault="00C702A5">
      <w:pPr>
        <w:framePr w:w="357" w:wrap="auto" w:hAnchor="text" w:x="1726" w:y="2337"/>
        <w:widowControl w:val="0"/>
        <w:autoSpaceDE w:val="0"/>
        <w:autoSpaceDN w:val="0"/>
        <w:spacing w:before="31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3</w:t>
      </w:r>
    </w:p>
    <w:p w14:paraId="6A7F030D" w14:textId="77777777" w:rsidR="000849E4" w:rsidRDefault="00C702A5">
      <w:pPr>
        <w:framePr w:w="357" w:wrap="auto" w:hAnchor="text" w:x="1726" w:y="2337"/>
        <w:widowControl w:val="0"/>
        <w:autoSpaceDE w:val="0"/>
        <w:autoSpaceDN w:val="0"/>
        <w:spacing w:before="313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4</w:t>
      </w:r>
    </w:p>
    <w:p w14:paraId="25A50548" w14:textId="77777777" w:rsidR="000849E4" w:rsidRDefault="00C702A5">
      <w:pPr>
        <w:framePr w:w="8862" w:wrap="auto" w:hAnchor="text" w:x="1843" w:y="233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Identiﬁcation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automatique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hotspots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pré-entraînés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méthodes</w:t>
      </w:r>
    </w:p>
    <w:p w14:paraId="46C862CA" w14:textId="77777777" w:rsidR="000849E4" w:rsidRDefault="00C702A5">
      <w:pPr>
        <w:framePr w:w="8862" w:wrap="auto" w:hAnchor="text" w:x="1843" w:y="2337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mécanique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quantique,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améliorer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initiale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résidus.</w:t>
      </w:r>
    </w:p>
    <w:p w14:paraId="1082ABBD" w14:textId="77777777" w:rsidR="000849E4" w:rsidRDefault="00C702A5">
      <w:pPr>
        <w:framePr w:w="8862" w:wrap="auto" w:hAnchor="text" w:x="1843" w:y="300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Optimisation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moléculaire,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notamment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par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l’usage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trans-</w:t>
      </w:r>
    </w:p>
    <w:p w14:paraId="000328A9" w14:textId="77777777" w:rsidR="000849E4" w:rsidRDefault="00C702A5">
      <w:pPr>
        <w:framePr w:w="7391" w:wrap="auto" w:hAnchor="text" w:x="2025" w:y="3289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formeurs</w:t>
      </w:r>
      <w:proofErr w:type="gramEnd"/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(e.g.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SyntaLinker)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conditionnels.</w:t>
      </w:r>
    </w:p>
    <w:p w14:paraId="143B9B50" w14:textId="77777777" w:rsidR="000849E4" w:rsidRDefault="00C702A5">
      <w:pPr>
        <w:framePr w:w="8862" w:wrap="auto" w:hAnchor="text" w:x="1843" w:y="3663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Intégration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critères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multi-objectifs,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toxicité,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solubilité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biodisponi-</w:t>
      </w:r>
    </w:p>
    <w:p w14:paraId="4DC1FD37" w14:textId="150C0CEC" w:rsidR="000849E4" w:rsidRDefault="00C702A5">
      <w:pPr>
        <w:framePr w:w="8862" w:wrap="auto" w:hAnchor="text" w:x="1843" w:y="3663"/>
        <w:widowControl w:val="0"/>
        <w:autoSpaceDE w:val="0"/>
        <w:autoSpaceDN w:val="0"/>
        <w:spacing w:before="0" w:after="0" w:line="289" w:lineRule="exact"/>
        <w:ind w:left="182"/>
        <w:jc w:val="left"/>
        <w:rPr>
          <w:ins w:id="31" w:author="mike.maillasson@gmail.com" w:date="2025-05-26T09:59:00Z"/>
          <w:rFonts w:ascii="PWLMKN+LMSans12-Regular"/>
          <w:color w:val="000000"/>
          <w:spacing w:val="-1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bilité</w:t>
      </w:r>
      <w:proofErr w:type="gramEnd"/>
      <w:r>
        <w:rPr>
          <w:rFonts w:ascii="PWLMKN+LMSans12-Regular" w:hAnsi="PWLMKN+LMSans12-Regular" w:cs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rendre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réaliste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contexte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pharmaceutique.</w:t>
      </w:r>
    </w:p>
    <w:p w14:paraId="0A586978" w14:textId="77777777" w:rsidR="00091A24" w:rsidRDefault="00091A24">
      <w:pPr>
        <w:framePr w:w="8862" w:wrap="auto" w:hAnchor="text" w:x="1843" w:y="3663"/>
        <w:widowControl w:val="0"/>
        <w:autoSpaceDE w:val="0"/>
        <w:autoSpaceDN w:val="0"/>
        <w:spacing w:before="0" w:after="0" w:line="289" w:lineRule="exact"/>
        <w:ind w:left="182"/>
        <w:jc w:val="left"/>
        <w:rPr>
          <w:rFonts w:ascii="Times New Roman"/>
          <w:color w:val="000000"/>
          <w:sz w:val="24"/>
        </w:rPr>
      </w:pPr>
    </w:p>
    <w:p w14:paraId="261C14A4" w14:textId="77777777" w:rsidR="000849E4" w:rsidRDefault="00C702A5">
      <w:pPr>
        <w:framePr w:w="429" w:wrap="auto" w:hAnchor="text" w:x="1440" w:y="4648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6</w:t>
      </w:r>
    </w:p>
    <w:p w14:paraId="1E5097B8" w14:textId="77777777" w:rsidR="000849E4" w:rsidRDefault="00C702A5">
      <w:pPr>
        <w:framePr w:w="7606" w:wrap="auto" w:hAnchor="text" w:x="1629" w:y="4648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.3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Avantages</w:t>
      </w:r>
      <w:r>
        <w:rPr>
          <w:rFonts w:ascii="Times New Roman"/>
          <w:color w:val="000000"/>
          <w:spacing w:val="42"/>
          <w:sz w:val="34"/>
        </w:rPr>
        <w:t xml:space="preserve"> </w:t>
      </w:r>
      <w:proofErr w:type="gramStart"/>
      <w:r>
        <w:rPr>
          <w:rFonts w:ascii="LRIOAD+LMSans10-Bold"/>
          <w:color w:val="000000"/>
          <w:spacing w:val="2"/>
          <w:sz w:val="34"/>
        </w:rPr>
        <w:t>et</w:t>
      </w:r>
      <w:proofErr w:type="gramEnd"/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inconvénient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de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LRIOAD+LMSans10-Bold"/>
          <w:color w:val="000000"/>
          <w:spacing w:val="1"/>
          <w:sz w:val="34"/>
        </w:rPr>
        <w:t>la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4"/>
          <w:sz w:val="34"/>
        </w:rPr>
        <w:t>méthodes</w:t>
      </w:r>
    </w:p>
    <w:p w14:paraId="14D933E8" w14:textId="77777777" w:rsidR="000849E4" w:rsidRDefault="00C702A5">
      <w:pPr>
        <w:framePr w:w="8914" w:wrap="auto" w:hAnchor="text" w:x="1791" w:y="529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création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petites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inhibitrices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alternative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l’utilisa-</w:t>
      </w:r>
    </w:p>
    <w:p w14:paraId="6BA8F863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tion</w:t>
      </w:r>
      <w:proofErr w:type="gram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d’anticorps,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qui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est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moyen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coûteux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3"/>
          <w:sz w:val="24"/>
        </w:rPr>
        <w:t>peu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biodisponibilité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oral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poids</w:t>
      </w:r>
    </w:p>
    <w:p w14:paraId="4C4DD524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moléculaire</w:t>
      </w:r>
      <w:proofErr w:type="gramEnd"/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élevé.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eﬀet,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décrit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revue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ERULTE+LMSans12-Oblique"/>
          <w:color w:val="000000"/>
          <w:spacing w:val="-7"/>
          <w:sz w:val="24"/>
        </w:rPr>
        <w:t>At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proofErr w:type="gramStart"/>
      <w:r>
        <w:rPr>
          <w:rFonts w:ascii="ERULTE+LMSans12-Oblique"/>
          <w:color w:val="000000"/>
          <w:sz w:val="24"/>
        </w:rPr>
        <w:t>Interface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:</w:t>
      </w:r>
      <w:proofErr w:type="gramEnd"/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Small-Molecule</w:t>
      </w:r>
    </w:p>
    <w:p w14:paraId="60F6A490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pacing w:val="-1"/>
          <w:sz w:val="24"/>
        </w:rPr>
        <w:t>Inhibitors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of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Soluble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Cytokines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[</w:t>
      </w:r>
      <w:hyperlink w:anchor="br23" w:history="1">
        <w:r>
          <w:rPr>
            <w:rFonts w:ascii="PWLMKN+LMSans12-Regular"/>
            <w:color w:val="000080"/>
            <w:sz w:val="24"/>
          </w:rPr>
          <w:t>Raavi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et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al.</w:t>
        </w:r>
      </w:hyperlink>
      <w:hyperlink w:anchor="br23" w:history="1">
        <w:r>
          <w:rPr>
            <w:rFonts w:ascii="Times New Roman"/>
            <w:color w:val="000080"/>
            <w:spacing w:val="39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(</w:t>
        </w:r>
      </w:hyperlink>
      <w:hyperlink w:anchor="br23" w:history="1">
        <w:r>
          <w:rPr>
            <w:rFonts w:ascii="PWLMKN+LMSans12-Regular"/>
            <w:color w:val="000080"/>
            <w:sz w:val="24"/>
          </w:rPr>
          <w:t>2025</w:t>
        </w:r>
      </w:hyperlink>
      <w:r>
        <w:rPr>
          <w:rFonts w:ascii="PWLMKN+LMSans12-Regular"/>
          <w:color w:val="000000"/>
          <w:sz w:val="24"/>
        </w:rPr>
        <w:t>)],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petites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inhibitrices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</w:p>
    <w:p w14:paraId="71140406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sujet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recherche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actif</w:t>
      </w:r>
      <w:r>
        <w:rPr>
          <w:rFonts w:ascii="Times New Roman"/>
          <w:color w:val="000000"/>
          <w:spacing w:val="41"/>
          <w:sz w:val="24"/>
        </w:rPr>
        <w:t xml:space="preserve"> </w:t>
      </w:r>
      <w:hyperlink w:anchor="br23" w:history="1">
        <w:r>
          <w:rPr>
            <w:rFonts w:ascii="PWLMKN+LMSans12-Regular"/>
            <w:color w:val="000000"/>
            <w:sz w:val="24"/>
          </w:rPr>
          <w:t>dans</w:t>
        </w:r>
      </w:hyperlink>
      <w:hyperlink w:anchor="br23" w:history="1">
        <w:r>
          <w:rPr>
            <w:rFonts w:ascii="Times New Roman"/>
            <w:color w:val="000000"/>
            <w:spacing w:val="41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le</w:t>
        </w:r>
      </w:hyperlink>
      <w:hyperlink w:anchor="br23" w:history="1">
        <w:r>
          <w:rPr>
            <w:rFonts w:ascii="Times New Roman"/>
            <w:color w:val="000000"/>
            <w:spacing w:val="40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cas</w:t>
        </w:r>
      </w:hyperlink>
      <w:hyperlink w:anchor="br23" w:history="1">
        <w:r>
          <w:rPr>
            <w:rFonts w:ascii="Times New Roman"/>
            <w:color w:val="000000"/>
            <w:spacing w:val="41"/>
            <w:sz w:val="24"/>
          </w:rPr>
          <w:t xml:space="preserve"> </w:t>
        </w:r>
      </w:hyperlink>
      <w:hyperlink w:anchor="br23" w:history="1">
        <w:r>
          <w:rPr>
            <w:rFonts w:ascii="PWLMKN+LMSans12-Regular"/>
            <w:color w:val="000000"/>
            <w:sz w:val="24"/>
          </w:rPr>
          <w:t>des</w:t>
        </w:r>
      </w:hyperlink>
      <w:hyperlink w:anchor="br23" w:history="1">
        <w:r>
          <w:rPr>
            <w:rFonts w:ascii="Times New Roman"/>
            <w:color w:val="000000"/>
            <w:spacing w:val="41"/>
            <w:sz w:val="24"/>
          </w:rPr>
          <w:t xml:space="preserve"> </w:t>
        </w:r>
      </w:hyperlink>
      <w:r>
        <w:rPr>
          <w:rFonts w:ascii="PWLMKN+LMSans12-Regular"/>
          <w:color w:val="000000"/>
          <w:spacing w:val="-1"/>
          <w:sz w:val="24"/>
        </w:rPr>
        <w:t>c</w:t>
      </w:r>
      <w:hyperlink w:anchor="br23" w:history="1">
        <w:r>
          <w:rPr>
            <w:rFonts w:ascii="PWLMKN+LMSans12-Regular"/>
            <w:color w:val="000000"/>
            <w:sz w:val="24"/>
          </w:rPr>
          <w:t>ytokines.</w:t>
        </w:r>
      </w:hyperlink>
      <w:hyperlink w:anchor="br23" w:history="1">
        <w:r>
          <w:rPr>
            <w:rFonts w:ascii="Times New Roman"/>
            <w:color w:val="000000"/>
            <w:spacing w:val="41"/>
            <w:sz w:val="24"/>
          </w:rPr>
          <w:t xml:space="preserve"> </w:t>
        </w:r>
      </w:hyperlink>
      <w:r>
        <w:rPr>
          <w:rFonts w:ascii="PWLMKN+LMSans12-Regular"/>
          <w:color w:val="000000"/>
          <w:sz w:val="24"/>
        </w:rPr>
        <w:t>Elles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avantages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d’avoir</w:t>
      </w:r>
      <w:r>
        <w:rPr>
          <w:rFonts w:ascii="Times New Roman"/>
          <w:color w:val="000000"/>
          <w:spacing w:val="4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un</w:t>
      </w:r>
      <w:proofErr w:type="gramEnd"/>
    </w:p>
    <w:p w14:paraId="27EB409C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1"/>
          <w:sz w:val="24"/>
        </w:rPr>
        <w:t>poids</w:t>
      </w:r>
      <w:proofErr w:type="gramEnd"/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bonne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biodisponibilité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absorption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rapide,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pouvant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oﬀrir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</w:p>
    <w:p w14:paraId="071A5FD7" w14:textId="77777777" w:rsidR="000849E4" w:rsidRDefault="00C702A5">
      <w:pPr>
        <w:framePr w:w="9266" w:wrap="auto" w:hAnchor="text" w:x="1440" w:y="5584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alternative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thérapeutique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avec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contrôle.</w:t>
      </w:r>
    </w:p>
    <w:p w14:paraId="19DB734E" w14:textId="77777777" w:rsidR="000849E4" w:rsidRDefault="00C702A5">
      <w:pPr>
        <w:framePr w:w="9265" w:wrap="auto" w:hAnchor="text" w:x="1440" w:y="7607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Cependant,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protéine-protéine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comme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surfaces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plate,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large</w:t>
      </w:r>
      <w:r>
        <w:rPr>
          <w:rFonts w:ascii="Times New Roman"/>
          <w:color w:val="000000"/>
          <w:spacing w:val="22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</w:p>
    <w:p w14:paraId="12E333A8" w14:textId="77777777" w:rsidR="000849E4" w:rsidRDefault="00C702A5">
      <w:pPr>
        <w:framePr w:w="9265" w:wrap="auto" w:hAnchor="text" w:x="1440" w:y="76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rigide</w:t>
      </w:r>
      <w:proofErr w:type="gramEnd"/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plutôt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cavités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dans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lesquelles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logent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ligands.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manque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hotspot</w:t>
      </w:r>
    </w:p>
    <w:p w14:paraId="31416FFA" w14:textId="77777777" w:rsidR="000849E4" w:rsidRDefault="00C702A5">
      <w:pPr>
        <w:framePr w:w="9265" w:wrap="auto" w:hAnchor="text" w:x="1440" w:y="76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spéciﬁque</w:t>
      </w:r>
      <w:proofErr w:type="gram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haute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aﬃnité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rend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diﬃcile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conception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petits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d’inhibiteurs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risque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qu’ils</w:t>
      </w:r>
    </w:p>
    <w:p w14:paraId="36718949" w14:textId="77777777" w:rsidR="000849E4" w:rsidRDefault="00C702A5">
      <w:pPr>
        <w:framePr w:w="9265" w:wrap="auto" w:hAnchor="text" w:x="1440" w:y="760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interfèrent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d’autres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interactions.</w:t>
      </w:r>
    </w:p>
    <w:p w14:paraId="3CAC8997" w14:textId="77777777" w:rsidR="000849E4" w:rsidRDefault="00C702A5">
      <w:pPr>
        <w:framePr w:w="429" w:wrap="auto" w:hAnchor="text" w:x="1440" w:y="916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z w:val="34"/>
        </w:rPr>
        <w:t>6</w:t>
      </w:r>
    </w:p>
    <w:p w14:paraId="4227380D" w14:textId="77777777" w:rsidR="000849E4" w:rsidRDefault="00C702A5">
      <w:pPr>
        <w:framePr w:w="4037" w:wrap="auto" w:hAnchor="text" w:x="1629" w:y="9169"/>
        <w:widowControl w:val="0"/>
        <w:autoSpaceDE w:val="0"/>
        <w:autoSpaceDN w:val="0"/>
        <w:spacing w:before="0" w:after="0" w:line="493" w:lineRule="exact"/>
        <w:jc w:val="left"/>
        <w:rPr>
          <w:rFonts w:ascii="Times New Roman"/>
          <w:color w:val="000000"/>
          <w:sz w:val="34"/>
        </w:rPr>
      </w:pPr>
      <w:r>
        <w:rPr>
          <w:rFonts w:ascii="LRIOAD+LMSans10-Bold"/>
          <w:color w:val="000000"/>
          <w:spacing w:val="1"/>
          <w:sz w:val="34"/>
        </w:rPr>
        <w:t>.4</w:t>
      </w:r>
      <w:r>
        <w:rPr>
          <w:rFonts w:ascii="Times New Roman"/>
          <w:color w:val="000000"/>
          <w:spacing w:val="295"/>
          <w:sz w:val="34"/>
        </w:rPr>
        <w:t xml:space="preserve"> </w:t>
      </w:r>
      <w:r>
        <w:rPr>
          <w:rFonts w:ascii="LRIOAD+LMSans10-Bold"/>
          <w:color w:val="000000"/>
          <w:spacing w:val="2"/>
          <w:sz w:val="34"/>
        </w:rPr>
        <w:t>Conclusion</w:t>
      </w:r>
      <w:r>
        <w:rPr>
          <w:rFonts w:ascii="Times New Roman"/>
          <w:color w:val="000000"/>
          <w:spacing w:val="42"/>
          <w:sz w:val="34"/>
        </w:rPr>
        <w:t xml:space="preserve"> </w:t>
      </w:r>
      <w:r>
        <w:rPr>
          <w:rFonts w:ascii="LRIOAD+LMSans10-Bold" w:hAnsi="LRIOAD+LMSans10-Bold" w:cs="LRIOAD+LMSans10-Bold"/>
          <w:color w:val="000000"/>
          <w:spacing w:val="2"/>
          <w:sz w:val="34"/>
        </w:rPr>
        <w:t>générale</w:t>
      </w:r>
    </w:p>
    <w:p w14:paraId="759E2E86" w14:textId="77777777" w:rsidR="000849E4" w:rsidRDefault="00C702A5">
      <w:pPr>
        <w:framePr w:w="8914" w:wrap="auto" w:hAnchor="text" w:x="1791" w:y="981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Ce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travail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permis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concevoir</w:t>
      </w:r>
      <w:r>
        <w:rPr>
          <w:rFonts w:ascii="Times New Roman"/>
          <w:color w:val="000000"/>
          <w:spacing w:val="30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et</w:t>
      </w:r>
      <w:proofErr w:type="gramEnd"/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d’implémenter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pseudo-</w:t>
      </w:r>
    </w:p>
    <w:p w14:paraId="506BC8C9" w14:textId="77777777" w:rsidR="000849E4" w:rsidRDefault="00C702A5">
      <w:pPr>
        <w:framePr w:w="9265" w:wrap="auto" w:hAnchor="text" w:x="1440" w:y="1010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ligands</w:t>
      </w:r>
      <w:proofErr w:type="gramEnd"/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ciblant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protéine-protéine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(iPP),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combinant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outils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chimio-</w:t>
      </w:r>
    </w:p>
    <w:p w14:paraId="52029578" w14:textId="77777777" w:rsidR="000849E4" w:rsidRDefault="00C702A5">
      <w:pPr>
        <w:framePr w:w="9265" w:wrap="auto" w:hAnchor="text" w:x="1440" w:y="1010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informatique</w:t>
      </w:r>
      <w:proofErr w:type="gramEnd"/>
      <w:r>
        <w:rPr>
          <w:rFonts w:ascii="PWLMKN+LMSans12-Regular"/>
          <w:color w:val="000000"/>
          <w:spacing w:val="-1"/>
          <w:sz w:val="24"/>
        </w:rPr>
        <w:t>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génération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criblage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virtuel.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partir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triplets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résidus</w:t>
      </w:r>
    </w:p>
    <w:p w14:paraId="482CFD40" w14:textId="77777777" w:rsidR="000849E4" w:rsidRDefault="00C702A5">
      <w:pPr>
        <w:framePr w:w="9265" w:wrap="auto" w:hAnchor="text" w:x="1440" w:y="1010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 w:hAnsi="PWLMKN+LMSans12-Regular" w:cs="PWLMKN+LMSans12-Regular"/>
          <w:color w:val="000000"/>
          <w:sz w:val="24"/>
        </w:rPr>
        <w:t>sélectionnés</w:t>
      </w:r>
      <w:proofErr w:type="gramEnd"/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sur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cible,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génère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connectés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chimiquement</w:t>
      </w:r>
    </w:p>
    <w:p w14:paraId="00FC663B" w14:textId="77777777" w:rsidR="000849E4" w:rsidRDefault="00C702A5">
      <w:pPr>
        <w:framePr w:w="9265" w:wrap="auto" w:hAnchor="text" w:x="1440" w:y="1010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plausibles</w:t>
      </w:r>
      <w:proofErr w:type="gramEnd"/>
      <w:r>
        <w:rPr>
          <w:rFonts w:ascii="PWLMKN+LMSans12-Regular"/>
          <w:color w:val="000000"/>
          <w:sz w:val="24"/>
        </w:rPr>
        <w:t>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ﬁltre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selon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critères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"drug-likeness"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(QED,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SAS),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puis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évalue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via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6DEAA113" w14:textId="77777777" w:rsidR="000849E4" w:rsidRDefault="00C702A5">
      <w:pPr>
        <w:framePr w:w="9265" w:wrap="auto" w:hAnchor="text" w:x="1440" w:y="10106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calculs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docking.</w:t>
      </w:r>
    </w:p>
    <w:p w14:paraId="5D324638" w14:textId="77777777" w:rsidR="000849E4" w:rsidRDefault="00C702A5">
      <w:pPr>
        <w:framePr w:w="9266" w:wrap="auto" w:hAnchor="text" w:x="1440" w:y="11839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L’approche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montré</w:t>
      </w:r>
      <w:r>
        <w:rPr>
          <w:rFonts w:ascii="Times New Roman"/>
          <w:color w:val="000000"/>
          <w:spacing w:val="51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sa</w:t>
      </w:r>
      <w:proofErr w:type="gramEnd"/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capacité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produire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candidats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moléculaires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respectant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les</w:t>
      </w:r>
    </w:p>
    <w:p w14:paraId="6CBCC282" w14:textId="77777777" w:rsidR="000849E4" w:rsidRDefault="00C702A5">
      <w:pPr>
        <w:framePr w:w="9266" w:wrap="auto" w:hAnchor="text" w:x="1440" w:y="118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contraintes</w:t>
      </w:r>
      <w:proofErr w:type="gramEnd"/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physico-chimiques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classiques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présentant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docking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comparables,</w:t>
      </w:r>
    </w:p>
    <w:p w14:paraId="207EF236" w14:textId="77777777" w:rsidR="000849E4" w:rsidRDefault="00C702A5">
      <w:pPr>
        <w:framePr w:w="9266" w:wrap="auto" w:hAnchor="text" w:x="1440" w:y="118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voire</w:t>
      </w:r>
      <w:proofErr w:type="gramEnd"/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supérieurs,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ceux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d’un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ligand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référence.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Bien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que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certaines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étapes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puissent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af-</w:t>
      </w:r>
    </w:p>
    <w:p w14:paraId="411EB432" w14:textId="77777777" w:rsidR="000849E4" w:rsidRDefault="00C702A5">
      <w:pPr>
        <w:framePr w:w="9266" w:wrap="auto" w:hAnchor="text" w:x="1440" w:y="118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ﬁnées,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notamment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choix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linkers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l’exploration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plus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systématique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l’espace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latent,</w:t>
      </w:r>
    </w:p>
    <w:p w14:paraId="51F3ACF1" w14:textId="77777777" w:rsidR="000849E4" w:rsidRDefault="00C702A5">
      <w:pPr>
        <w:framePr w:w="9266" w:wrap="auto" w:hAnchor="text" w:x="1440" w:y="11839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les</w:t>
      </w:r>
      <w:proofErr w:type="gramEnd"/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résultats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obtenus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encourageants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première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version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du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pipeline.</w:t>
      </w:r>
    </w:p>
    <w:p w14:paraId="0C3E7E08" w14:textId="77777777" w:rsidR="000849E4" w:rsidRDefault="00C702A5">
      <w:pPr>
        <w:framePr w:w="9266" w:wrap="auto" w:hAnchor="text" w:x="1440" w:y="13573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terme,</w:t>
      </w:r>
      <w:r>
        <w:rPr>
          <w:rFonts w:ascii="Times New Roman"/>
          <w:color w:val="000000"/>
          <w:spacing w:val="28"/>
          <w:sz w:val="24"/>
        </w:rPr>
        <w:t xml:space="preserve"> </w:t>
      </w:r>
      <w:proofErr w:type="gramStart"/>
      <w:r>
        <w:rPr>
          <w:rFonts w:ascii="PWLMKN+LMSans12-Regular"/>
          <w:color w:val="000000"/>
          <w:sz w:val="24"/>
        </w:rPr>
        <w:t>ce</w:t>
      </w:r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type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d’approche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pourrait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être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étendu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d’autres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7"/>
          <w:sz w:val="24"/>
        </w:rPr>
        <w:t>iPP,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ou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couplé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à</w:t>
      </w:r>
    </w:p>
    <w:p w14:paraId="5475C2A3" w14:textId="77777777" w:rsidR="000849E4" w:rsidRDefault="00C702A5">
      <w:pPr>
        <w:framePr w:w="9266" w:wrap="auto" w:hAnchor="text" w:x="1440" w:y="1357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z w:val="24"/>
        </w:rPr>
        <w:t>des</w:t>
      </w:r>
      <w:proofErr w:type="gramEnd"/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modèles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d’apprentissage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automatique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optimiser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la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sélection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et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</w:t>
      </w:r>
    </w:p>
    <w:p w14:paraId="44B8B6DD" w14:textId="77777777" w:rsidR="000849E4" w:rsidRDefault="00C702A5">
      <w:pPr>
        <w:framePr w:w="9266" w:wrap="auto" w:hAnchor="text" w:x="1440" w:y="1357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proofErr w:type="gramStart"/>
      <w:r>
        <w:rPr>
          <w:rFonts w:ascii="PWLMKN+LMSans12-Regular"/>
          <w:color w:val="000000"/>
          <w:spacing w:val="-1"/>
          <w:sz w:val="24"/>
        </w:rPr>
        <w:t>linkers</w:t>
      </w:r>
      <w:proofErr w:type="gramEnd"/>
      <w:r>
        <w:rPr>
          <w:rFonts w:ascii="PWLMKN+LMSans12-Regular"/>
          <w:color w:val="000000"/>
          <w:spacing w:val="-1"/>
          <w:sz w:val="24"/>
        </w:rPr>
        <w:t>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pipeline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développé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constitue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ainsi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ﬂexible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pour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l’exploration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rationalisée</w:t>
      </w:r>
    </w:p>
    <w:p w14:paraId="7D4C1958" w14:textId="77777777" w:rsidR="000849E4" w:rsidRDefault="00C702A5">
      <w:pPr>
        <w:framePr w:w="9266" w:wrap="auto" w:hAnchor="text" w:x="1440" w:y="13573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z w:val="24"/>
        </w:rPr>
        <w:t>d’inhibiteurs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d’interfaces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protéiques.</w:t>
      </w:r>
    </w:p>
    <w:p w14:paraId="6B7535BC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A9B5560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42702E5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23"/>
      <w:bookmarkEnd w:id="32"/>
      <w:r>
        <w:rPr>
          <w:rFonts w:ascii="Arial"/>
          <w:color w:val="FF0000"/>
          <w:sz w:val="2"/>
        </w:rPr>
        <w:lastRenderedPageBreak/>
        <w:t xml:space="preserve"> </w:t>
      </w:r>
    </w:p>
    <w:p w14:paraId="67A6B573" w14:textId="77777777" w:rsidR="000849E4" w:rsidRDefault="00C702A5">
      <w:pPr>
        <w:framePr w:w="3188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Bibliographie</w:t>
      </w:r>
    </w:p>
    <w:p w14:paraId="018BE7B4" w14:textId="77777777" w:rsidR="000849E4" w:rsidRDefault="00C702A5">
      <w:pPr>
        <w:framePr w:w="9265" w:wrap="auto" w:hAnchor="text" w:x="1440" w:y="406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Ertl,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20"/>
          <w:sz w:val="24"/>
        </w:rPr>
        <w:t>P.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Schuﬀenhauer,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(2009),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‘Estimation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synthetic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accessibility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score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drug-like</w:t>
      </w:r>
    </w:p>
    <w:p w14:paraId="6F449F95" w14:textId="77777777" w:rsidR="000849E4" w:rsidRDefault="00C702A5">
      <w:pPr>
        <w:framePr w:w="9265" w:wrap="auto" w:hAnchor="text" w:x="1440" w:y="4065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molecules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based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complexity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contributions’,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Journal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Chemin-</w:t>
      </w:r>
    </w:p>
    <w:p w14:paraId="36AB0400" w14:textId="77777777" w:rsidR="000849E4" w:rsidRDefault="00C702A5">
      <w:pPr>
        <w:framePr w:w="9265" w:wrap="auto" w:hAnchor="text" w:x="1440" w:y="4065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pacing w:val="-1"/>
          <w:sz w:val="24"/>
        </w:rPr>
        <w:t>formatics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59C55688" w14:textId="77777777" w:rsidR="000849E4" w:rsidRDefault="00C702A5">
      <w:pPr>
        <w:framePr w:w="4827" w:wrap="auto" w:hAnchor="text" w:x="1674" w:y="493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URL: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https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://doi.org/10.1186/1758-2946-1-8</w:t>
      </w:r>
    </w:p>
    <w:p w14:paraId="029573C8" w14:textId="77777777" w:rsidR="000849E4" w:rsidRDefault="00C702A5">
      <w:pPr>
        <w:framePr w:w="9265" w:wrap="auto" w:hAnchor="text" w:x="1440" w:y="5420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Imrie,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F.,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Bradley,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R.,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van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Schaar,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Deane,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M.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(2020),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‘Deep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generative</w:t>
      </w:r>
    </w:p>
    <w:p w14:paraId="3A876100" w14:textId="77777777" w:rsidR="000849E4" w:rsidRDefault="00C702A5">
      <w:pPr>
        <w:framePr w:w="9265" w:wrap="auto" w:hAnchor="text" w:x="1440" w:y="5420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1"/>
          <w:sz w:val="24"/>
        </w:rPr>
        <w:t>models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3d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linker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design’,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Journal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Chemical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Information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Modeling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.</w:t>
      </w:r>
    </w:p>
    <w:p w14:paraId="76A11052" w14:textId="77777777" w:rsidR="000849E4" w:rsidRDefault="00C702A5">
      <w:pPr>
        <w:framePr w:w="9265" w:wrap="auto" w:hAnchor="text" w:x="1440" w:y="5420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URL: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https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://doi.org/10.1021/acs.jcim.9b01120</w:t>
      </w:r>
    </w:p>
    <w:p w14:paraId="1BFC0A09" w14:textId="77777777" w:rsidR="000849E4" w:rsidRDefault="00C702A5">
      <w:pPr>
        <w:framePr w:w="9266" w:wrap="auto" w:hAnchor="text" w:x="1440" w:y="6486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Labbé,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M.,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Kuenemann,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A.,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Zarzycka,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B.,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Vriend,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G.,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Nicolaes,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A.,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Lagorce,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D.,</w:t>
      </w:r>
    </w:p>
    <w:p w14:paraId="2F19B2A5" w14:textId="77777777" w:rsidR="000849E4" w:rsidRDefault="00C702A5">
      <w:pPr>
        <w:framePr w:w="9266" w:wrap="auto" w:hAnchor="text" w:x="1440" w:y="6486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Miteva,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A.,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Villoutreix,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B.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Sperandio,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(2015),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‘ippi-db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online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database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</w:p>
    <w:p w14:paraId="07E72056" w14:textId="77777777" w:rsidR="000849E4" w:rsidRDefault="00C702A5">
      <w:pPr>
        <w:framePr w:w="9266" w:wrap="auto" w:hAnchor="text" w:x="1440" w:y="6486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modulators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protein–protein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interactions’,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Nucleic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2"/>
          <w:sz w:val="24"/>
        </w:rPr>
        <w:t>Acids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Research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44</w:t>
      </w:r>
      <w:r>
        <w:rPr>
          <w:rFonts w:ascii="PWLMKN+LMSans12-Regular"/>
          <w:color w:val="000000"/>
          <w:sz w:val="24"/>
        </w:rPr>
        <w:t>(D1),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D542–D547.</w:t>
      </w:r>
    </w:p>
    <w:p w14:paraId="48D04627" w14:textId="77777777" w:rsidR="000849E4" w:rsidRDefault="00C702A5">
      <w:pPr>
        <w:framePr w:w="9266" w:wrap="auto" w:hAnchor="text" w:x="1440" w:y="6486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URL: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https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://doi.org/10.1093/nar/gkv982</w:t>
      </w:r>
    </w:p>
    <w:p w14:paraId="792027DF" w14:textId="77777777" w:rsidR="000849E4" w:rsidRDefault="00C702A5">
      <w:pPr>
        <w:framePr w:w="9266" w:wrap="auto" w:hAnchor="text" w:x="1440" w:y="7841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Monteleone,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S.,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Fedorov,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D.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G.,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Townsend-Nicholson,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A.,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Southey,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M.,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Bodkin,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M.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Hei-</w:t>
      </w:r>
    </w:p>
    <w:p w14:paraId="61A690D1" w14:textId="77777777" w:rsidR="000849E4" w:rsidRDefault="00C702A5">
      <w:pPr>
        <w:framePr w:w="9266" w:wrap="auto" w:hAnchor="text" w:x="1440" w:y="7841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fetz,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(2022),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‘Hotspot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identiﬁcation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drug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design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1"/>
          <w:sz w:val="24"/>
        </w:rPr>
        <w:t>protein–protein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interaction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mo-</w:t>
      </w:r>
    </w:p>
    <w:p w14:paraId="4E0E970A" w14:textId="77777777" w:rsidR="000849E4" w:rsidRDefault="00C702A5">
      <w:pPr>
        <w:framePr w:w="9266" w:wrap="auto" w:hAnchor="text" w:x="1440" w:y="7841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dulators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using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fragment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molecular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orbital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1"/>
          <w:sz w:val="24"/>
        </w:rPr>
        <w:t>method’,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Journal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of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Chemical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ERULTE+LMSans12-Oblique"/>
          <w:color w:val="000000"/>
          <w:spacing w:val="-1"/>
          <w:sz w:val="24"/>
        </w:rPr>
        <w:t>Information</w:t>
      </w:r>
    </w:p>
    <w:p w14:paraId="20C530CD" w14:textId="77777777" w:rsidR="000849E4" w:rsidRDefault="00C702A5">
      <w:pPr>
        <w:framePr w:w="9266" w:wrap="auto" w:hAnchor="text" w:x="1440" w:y="7841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ERULTE+LMSans12-Oblique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pacing w:val="1"/>
          <w:sz w:val="24"/>
        </w:rPr>
        <w:t>Modeling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62</w:t>
      </w:r>
      <w:r>
        <w:rPr>
          <w:rFonts w:ascii="PWLMKN+LMSans12-Regular"/>
          <w:color w:val="000000"/>
          <w:sz w:val="24"/>
        </w:rPr>
        <w:t>(16),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3784–3799.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PMID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35939049.</w:t>
      </w:r>
    </w:p>
    <w:p w14:paraId="47EDFDF7" w14:textId="77777777" w:rsidR="000849E4" w:rsidRDefault="00C702A5">
      <w:pPr>
        <w:framePr w:w="5071" w:wrap="auto" w:hAnchor="text" w:x="1674" w:y="8997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URL: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https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://doi.org/10.1021/acs.jcim.2c00457</w:t>
      </w:r>
    </w:p>
    <w:p w14:paraId="1034D03D" w14:textId="77777777" w:rsidR="000849E4" w:rsidRDefault="00C702A5">
      <w:pPr>
        <w:framePr w:w="9265" w:wrap="auto" w:hAnchor="text" w:x="1440" w:y="9485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Raavi,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Koehler,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N.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Vegas,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J.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(2025),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pacing w:val="-4"/>
          <w:sz w:val="24"/>
        </w:rPr>
        <w:t>‘At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interface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Small-molecule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inhibitors</w:t>
      </w:r>
    </w:p>
    <w:p w14:paraId="55257007" w14:textId="77777777" w:rsidR="000849E4" w:rsidRDefault="00C702A5">
      <w:pPr>
        <w:framePr w:w="9265" w:wrap="auto" w:hAnchor="text" w:x="1440" w:y="9485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soluble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cytokines’,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Chemical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Reviews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125</w:t>
      </w:r>
      <w:r>
        <w:rPr>
          <w:rFonts w:ascii="PWLMKN+LMSans12-Regular"/>
          <w:color w:val="000000"/>
          <w:sz w:val="24"/>
        </w:rPr>
        <w:t>(9),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 w:hAnsi="PWLMKN+LMSans12-Regular" w:cs="PWLMKN+LMSans12-Regular"/>
          <w:color w:val="000000"/>
          <w:sz w:val="24"/>
        </w:rPr>
        <w:t>4528–4568.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PMID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40233276.</w:t>
      </w:r>
    </w:p>
    <w:p w14:paraId="18479B68" w14:textId="77777777" w:rsidR="000849E4" w:rsidRDefault="00C702A5">
      <w:pPr>
        <w:framePr w:w="9265" w:wrap="auto" w:hAnchor="text" w:x="1440" w:y="9485"/>
        <w:widowControl w:val="0"/>
        <w:autoSpaceDE w:val="0"/>
        <w:autoSpaceDN w:val="0"/>
        <w:spacing w:before="0" w:after="0" w:line="289" w:lineRule="exact"/>
        <w:ind w:left="234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URL: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https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ERULTE+LMSans12-Oblique"/>
          <w:color w:val="000000"/>
          <w:sz w:val="24"/>
        </w:rPr>
        <w:t>://doi.org/10.1021/acs.chemrev.4c00469</w:t>
      </w:r>
    </w:p>
    <w:p w14:paraId="0E21969D" w14:textId="77777777" w:rsidR="000849E4" w:rsidRDefault="00C702A5">
      <w:pPr>
        <w:framePr w:w="357" w:wrap="auto" w:hAnchor="text" w:x="5836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399BB07F" w14:textId="77777777" w:rsidR="000849E4" w:rsidRDefault="00C702A5">
      <w:pPr>
        <w:framePr w:w="357" w:wrap="auto" w:hAnchor="text" w:x="5953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5</w:t>
      </w:r>
    </w:p>
    <w:p w14:paraId="24CEB91A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99FE06E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571A876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24"/>
      <w:bookmarkEnd w:id="33"/>
      <w:r>
        <w:rPr>
          <w:rFonts w:ascii="Arial"/>
          <w:color w:val="FF0000"/>
          <w:sz w:val="2"/>
        </w:rPr>
        <w:lastRenderedPageBreak/>
        <w:t xml:space="preserve"> </w:t>
      </w:r>
    </w:p>
    <w:p w14:paraId="2458A22B" w14:textId="77777777" w:rsidR="000849E4" w:rsidRDefault="00C702A5">
      <w:pPr>
        <w:framePr w:w="2460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Annexe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A</w:t>
      </w:r>
    </w:p>
    <w:p w14:paraId="7752034A" w14:textId="77777777" w:rsidR="000849E4" w:rsidRDefault="00C702A5">
      <w:pPr>
        <w:framePr w:w="3183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3"/>
          <w:sz w:val="50"/>
        </w:rPr>
        <w:t>An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Appendix</w:t>
      </w:r>
    </w:p>
    <w:p w14:paraId="20552C84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Some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lengthy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tables,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codes,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raw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data,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length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proofs,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etc.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which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very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important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but</w:t>
      </w:r>
    </w:p>
    <w:p w14:paraId="7E997687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LRIOAD+LMSans10-Bold"/>
          <w:color w:val="000000"/>
          <w:sz w:val="24"/>
        </w:rPr>
        <w:t>not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LRIOAD+LMSans10-Bold"/>
          <w:color w:val="000000"/>
          <w:sz w:val="24"/>
        </w:rPr>
        <w:t>essential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LRIOAD+LMSans10-Bold"/>
          <w:color w:val="000000"/>
          <w:spacing w:val="-3"/>
          <w:sz w:val="24"/>
        </w:rPr>
        <w:t>part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project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report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2"/>
          <w:sz w:val="24"/>
        </w:rPr>
        <w:t>goes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Appendix.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appendix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something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</w:p>
    <w:p w14:paraId="60650A2F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reader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would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consult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he/she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needs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extra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information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more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comprehensive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understating</w:t>
      </w:r>
    </w:p>
    <w:p w14:paraId="1F4491B5" w14:textId="77777777" w:rsidR="000849E4" w:rsidRDefault="00C702A5">
      <w:pPr>
        <w:framePr w:w="9265" w:wrap="auto" w:hAnchor="text" w:x="1440" w:y="5062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report.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Also,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you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should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appendix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idea.</w:t>
      </w:r>
    </w:p>
    <w:p w14:paraId="24967E0F" w14:textId="77777777" w:rsidR="000849E4" w:rsidRDefault="00C702A5">
      <w:pPr>
        <w:framePr w:w="9266" w:wrap="auto" w:hAnchor="text" w:x="1440" w:y="6217"/>
        <w:widowControl w:val="0"/>
        <w:autoSpaceDE w:val="0"/>
        <w:autoSpaceDN w:val="0"/>
        <w:spacing w:before="0" w:after="0" w:line="350" w:lineRule="exact"/>
        <w:ind w:left="351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appendix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optional.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3"/>
          <w:sz w:val="24"/>
        </w:rPr>
        <w:t>you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feel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4"/>
          <w:sz w:val="24"/>
        </w:rPr>
        <w:t>you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do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not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need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include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appendix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report,</w:t>
      </w:r>
    </w:p>
    <w:p w14:paraId="3C6ECCDB" w14:textId="77777777" w:rsidR="000849E4" w:rsidRDefault="00C702A5">
      <w:pPr>
        <w:framePr w:w="9266" w:wrap="auto" w:hAnchor="text" w:x="1440" w:y="621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avoid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including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it.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Sometime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including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irrelevant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pacing w:val="-1"/>
          <w:sz w:val="24"/>
        </w:rPr>
        <w:t>unnecessary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materials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Appendices</w:t>
      </w:r>
    </w:p>
    <w:p w14:paraId="01B5CB5F" w14:textId="77777777" w:rsidR="000849E4" w:rsidRDefault="00C702A5">
      <w:pPr>
        <w:framePr w:w="9266" w:wrap="auto" w:hAnchor="text" w:x="1440" w:y="6217"/>
        <w:widowControl w:val="0"/>
        <w:autoSpaceDE w:val="0"/>
        <w:autoSpaceDN w:val="0"/>
        <w:spacing w:before="0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pacing w:val="-4"/>
          <w:sz w:val="24"/>
        </w:rPr>
        <w:t>may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unreasonably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increase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total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1"/>
          <w:sz w:val="24"/>
        </w:rPr>
        <w:t>number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pages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report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distract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PWLMKN+LMSans12-Regular"/>
          <w:color w:val="000000"/>
          <w:sz w:val="24"/>
        </w:rPr>
        <w:t>reader.</w:t>
      </w:r>
    </w:p>
    <w:p w14:paraId="3647BEE0" w14:textId="77777777" w:rsidR="000849E4" w:rsidRDefault="00C702A5">
      <w:pPr>
        <w:framePr w:w="357" w:wrap="auto" w:hAnchor="text" w:x="5836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7972562A" w14:textId="77777777" w:rsidR="000849E4" w:rsidRDefault="00C702A5">
      <w:pPr>
        <w:framePr w:w="357" w:wrap="auto" w:hAnchor="text" w:x="5953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6</w:t>
      </w:r>
    </w:p>
    <w:p w14:paraId="32608258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7531D3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A054CE9" w14:textId="77777777" w:rsidR="000849E4" w:rsidRDefault="00C70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25"/>
      <w:bookmarkEnd w:id="34"/>
      <w:r>
        <w:rPr>
          <w:rFonts w:ascii="Arial"/>
          <w:color w:val="FF0000"/>
          <w:sz w:val="2"/>
        </w:rPr>
        <w:lastRenderedPageBreak/>
        <w:t xml:space="preserve"> </w:t>
      </w:r>
    </w:p>
    <w:p w14:paraId="586457A4" w14:textId="77777777" w:rsidR="000849E4" w:rsidRDefault="00C702A5">
      <w:pPr>
        <w:framePr w:w="2460" w:wrap="auto" w:hAnchor="text" w:x="1440" w:y="2693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2"/>
          <w:sz w:val="50"/>
        </w:rPr>
        <w:t>Annexe</w:t>
      </w:r>
      <w:r>
        <w:rPr>
          <w:rFonts w:ascii="Times New Roman"/>
          <w:color w:val="000000"/>
          <w:spacing w:val="57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B</w:t>
      </w:r>
    </w:p>
    <w:p w14:paraId="1C8315FB" w14:textId="77777777" w:rsidR="000849E4" w:rsidRDefault="00C702A5">
      <w:pPr>
        <w:framePr w:w="7710" w:wrap="auto" w:hAnchor="text" w:x="1440" w:y="3689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50"/>
        </w:rPr>
      </w:pPr>
      <w:r>
        <w:rPr>
          <w:rFonts w:ascii="LRIOAD+LMSans10-Bold"/>
          <w:color w:val="000000"/>
          <w:spacing w:val="-3"/>
          <w:sz w:val="50"/>
        </w:rPr>
        <w:t>An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/>
          <w:color w:val="000000"/>
          <w:sz w:val="50"/>
        </w:rPr>
        <w:t>Appendix</w:t>
      </w:r>
      <w:r>
        <w:rPr>
          <w:rFonts w:ascii="Times New Roman"/>
          <w:color w:val="000000"/>
          <w:spacing w:val="55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Chapter</w:t>
      </w:r>
      <w:r>
        <w:rPr>
          <w:rFonts w:ascii="Times New Roman"/>
          <w:color w:val="000000"/>
          <w:spacing w:val="58"/>
          <w:sz w:val="50"/>
        </w:rPr>
        <w:t xml:space="preserve"> </w:t>
      </w:r>
      <w:r>
        <w:rPr>
          <w:rFonts w:ascii="LRIOAD+LMSans10-Bold"/>
          <w:color w:val="000000"/>
          <w:spacing w:val="-2"/>
          <w:sz w:val="50"/>
        </w:rPr>
        <w:t>(Optional)</w:t>
      </w:r>
    </w:p>
    <w:p w14:paraId="6BEF0B22" w14:textId="77777777" w:rsidR="000849E4" w:rsidRDefault="00C702A5">
      <w:pPr>
        <w:framePr w:w="305" w:wrap="auto" w:hAnchor="text" w:x="1791" w:y="506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</w:t>
      </w:r>
    </w:p>
    <w:p w14:paraId="4C8B0618" w14:textId="77777777" w:rsidR="000849E4" w:rsidRDefault="00C702A5">
      <w:pPr>
        <w:framePr w:w="370" w:wrap="auto" w:hAnchor="text" w:x="1856" w:y="506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..</w:t>
      </w:r>
    </w:p>
    <w:p w14:paraId="0C75B28B" w14:textId="77777777" w:rsidR="000849E4" w:rsidRDefault="00C702A5">
      <w:pPr>
        <w:framePr w:w="357" w:wrap="auto" w:hAnchor="text" w:x="5836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1</w:t>
      </w:r>
    </w:p>
    <w:p w14:paraId="1A4F4096" w14:textId="77777777" w:rsidR="000849E4" w:rsidRDefault="00C702A5">
      <w:pPr>
        <w:framePr w:w="357" w:wrap="auto" w:hAnchor="text" w:x="5953" w:y="15702"/>
        <w:widowControl w:val="0"/>
        <w:autoSpaceDE w:val="0"/>
        <w:autoSpaceDN w:val="0"/>
        <w:spacing w:before="0" w:after="0" w:line="350" w:lineRule="exact"/>
        <w:jc w:val="left"/>
        <w:rPr>
          <w:rFonts w:ascii="Times New Roman"/>
          <w:color w:val="000000"/>
          <w:sz w:val="24"/>
        </w:rPr>
      </w:pPr>
      <w:r>
        <w:rPr>
          <w:rFonts w:ascii="PWLMKN+LMSans12-Regular"/>
          <w:color w:val="000000"/>
          <w:sz w:val="24"/>
        </w:rPr>
        <w:t>7</w:t>
      </w:r>
    </w:p>
    <w:p w14:paraId="6D6D75E8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51470F" w14:textId="77777777" w:rsidR="000849E4" w:rsidRDefault="000849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0849E4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0" w:author="mike.maillasson@gmail.com" w:date="2025-05-26T09:14:00Z" w:initials="m">
    <w:p w14:paraId="5133E672" w14:textId="77777777" w:rsidR="00C702A5" w:rsidRDefault="00C702A5">
      <w:pPr>
        <w:pStyle w:val="Commentaire"/>
      </w:pPr>
      <w:r>
        <w:rPr>
          <w:rStyle w:val="Marquedecommentaire"/>
        </w:rPr>
        <w:annotationRef/>
      </w:r>
      <w:proofErr w:type="gramStart"/>
      <w:r>
        <w:t>ajouter</w:t>
      </w:r>
      <w:proofErr w:type="gramEnd"/>
      <w:r>
        <w:t xml:space="preserve"> dans ton schema globale le post traitement des molecules générées (viabilité chimique, règles chimiques avec le bibliothèque RDKIT, …)</w:t>
      </w:r>
    </w:p>
  </w:comment>
  <w:comment w:id="13" w:author="mike.maillasson@gmail.com" w:date="2025-05-26T09:17:00Z" w:initials="m">
    <w:p w14:paraId="4F1C9228" w14:textId="3A7E0A0B" w:rsidR="00C702A5" w:rsidRDefault="00C702A5">
      <w:pPr>
        <w:pStyle w:val="Commentaire"/>
      </w:pPr>
      <w:r>
        <w:rPr>
          <w:rStyle w:val="Marquedecommentaire"/>
        </w:rPr>
        <w:annotationRef/>
      </w:r>
      <w:r>
        <w:t>Générer des structures en l’absence de données cristallographiques avec Alphafold 3</w:t>
      </w:r>
    </w:p>
  </w:comment>
  <w:comment w:id="20" w:author="mike.maillasson@gmail.com" w:date="2025-05-26T09:50:00Z" w:initials="m">
    <w:p w14:paraId="2A678A46" w14:textId="47D15D1F" w:rsidR="00C702A5" w:rsidRDefault="00C702A5">
      <w:pPr>
        <w:pStyle w:val="Commentaire"/>
      </w:pPr>
      <w:r>
        <w:rPr>
          <w:rStyle w:val="Marquedecommentaire"/>
        </w:rPr>
        <w:annotationRef/>
      </w:r>
      <w:r>
        <w:t>Parler de contraindre la gémométrie avec minimization énergétique (utilization de RDKIT + openMM).</w:t>
      </w:r>
    </w:p>
  </w:comment>
  <w:comment w:id="24" w:author="mike.maillasson@gmail.com" w:date="2025-05-26T09:57:00Z" w:initials="m">
    <w:p w14:paraId="45EE40D5" w14:textId="3D2EBAE0" w:rsidR="00C702A5" w:rsidRDefault="00C702A5">
      <w:pPr>
        <w:pStyle w:val="Commentaire"/>
      </w:pPr>
      <w:r>
        <w:rPr>
          <w:rStyle w:val="Marquedecommentaire"/>
        </w:rPr>
        <w:annotationRef/>
      </w:r>
      <w:proofErr w:type="gramStart"/>
      <w:r>
        <w:t>si</w:t>
      </w:r>
      <w:proofErr w:type="gramEnd"/>
      <w:r>
        <w:t xml:space="preserve"> possible pour les meileures pseuo-molécules dockés lors du docking: Comparer la géométrie initiale de positionnement des chaines latérales avec le positionnement des parties correspondantes de ta ps</w:t>
      </w:r>
      <w:r w:rsidR="00091A24">
        <w:t>e</w:t>
      </w:r>
      <w:r>
        <w:t xml:space="preserve">udo </w:t>
      </w:r>
      <w:r w:rsidR="00091A24">
        <w:t>molecules obtenus avec la meilleure pose. Représentaion 3D dés cahines latérales et de la moléucles pour montrer un overlap ou pas!</w:t>
      </w:r>
    </w:p>
  </w:comment>
  <w:comment w:id="28" w:author="mike.maillasson@gmail.com" w:date="2025-05-26T10:00:00Z" w:initials="m">
    <w:p w14:paraId="4C223DC9" w14:textId="1C0498E3" w:rsidR="00091A24" w:rsidRDefault="00091A24">
      <w:pPr>
        <w:pStyle w:val="Commentaire"/>
      </w:pPr>
      <w:r>
        <w:rPr>
          <w:rStyle w:val="Marquedecommentaire"/>
        </w:rPr>
        <w:annotationRef/>
      </w:r>
      <w:proofErr w:type="gramStart"/>
      <w:r>
        <w:t>parler</w:t>
      </w:r>
      <w:proofErr w:type="gramEnd"/>
      <w:r>
        <w:t xml:space="preserve"> d’un modèle gobale d’apprentissage supervise sur bas de données PPi : 1- creation de datasets d’entrapinement (iPPI-DB, 2P2IDB...+ ligands inactifs) 2- entrainement d’un nouveau modèle d’encodage conditonnel basé sur la strucutere de l’autoencodeur mais qui serait un modèle conditionnels de type VAE conditionnel + modèle de diffusson (generation atome par atome) basé sur un apprentissage sur data base iPPI)</w:t>
      </w:r>
      <w:bookmarkStart w:id="29" w:name="_GoBack"/>
      <w:bookmarkEnd w:id="29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133E672" w15:done="0"/>
  <w15:commentEx w15:paraId="4F1C9228" w15:done="0"/>
  <w15:commentEx w15:paraId="2A678A46" w15:done="0"/>
  <w15:commentEx w15:paraId="45EE40D5" w15:done="0"/>
  <w15:commentEx w15:paraId="4C223DC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1972C40-62CE-4828-A4D5-1AD2060C27E9}"/>
    <w:embedBold r:id="rId2" w:fontKey="{4F1A7576-E719-4269-A8E2-FABDB73133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ECE6D25-6643-4756-8113-76B23DC697C4}"/>
    <w:embedBold r:id="rId4" w:fontKey="{13B0E14E-72E1-4F3B-8B42-6BA0589555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BE839CBF-317F-4C50-8AB6-E26C2E87E9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D75016CA-6CD4-4C23-B48F-5E2521FB27DF}"/>
  </w:font>
  <w:font w:name="USMECD+LMSans17-Regular">
    <w:charset w:val="01"/>
    <w:family w:val="auto"/>
    <w:pitch w:val="variable"/>
    <w:sig w:usb0="01010101" w:usb1="01010101" w:usb2="01010101" w:usb3="01010101" w:csb0="01010101" w:csb1="01010101"/>
    <w:embedRegular r:id="rId7" w:fontKey="{D8FFBEF7-7528-4DA9-9E7C-4A825642BCB1}"/>
  </w:font>
  <w:font w:name="CQQRVN+LMSans17-Oblique">
    <w:charset w:val="01"/>
    <w:family w:val="auto"/>
    <w:pitch w:val="variable"/>
    <w:sig w:usb0="01010101" w:usb1="01010101" w:usb2="01010101" w:usb3="01010101" w:csb0="01010101" w:csb1="01010101"/>
    <w:embedRegular r:id="rId8" w:fontKey="{AD95C72B-67E5-49E9-BE38-AF5D35649A0E}"/>
  </w:font>
  <w:font w:name="ERULTE+LMSans12-Oblique">
    <w:charset w:val="01"/>
    <w:family w:val="auto"/>
    <w:pitch w:val="variable"/>
    <w:sig w:usb0="01010101" w:usb1="01010101" w:usb2="01010101" w:usb3="01010101" w:csb0="01010101" w:csb1="01010101"/>
    <w:embedRegular r:id="rId9" w:fontKey="{40D1C14F-9C97-41AA-A529-6B8862C38B56}"/>
  </w:font>
  <w:font w:name="PWLMKN+LMSans12-Regular">
    <w:charset w:val="01"/>
    <w:family w:val="auto"/>
    <w:pitch w:val="variable"/>
    <w:sig w:usb0="01010101" w:usb1="01010101" w:usb2="01010101" w:usb3="01010101" w:csb0="01010101" w:csb1="01010101"/>
    <w:embedRegular r:id="rId10" w:fontKey="{074A8CA2-4432-4E3A-AC5A-17BC37DDB1B0}"/>
  </w:font>
  <w:font w:name="LRIOAD+LMSans10-Bold">
    <w:charset w:val="01"/>
    <w:family w:val="auto"/>
    <w:pitch w:val="variable"/>
    <w:sig w:usb0="01010101" w:usb1="01010101" w:usb2="01010101" w:usb3="01010101" w:csb0="01010101" w:csb1="01010101"/>
    <w:embedRegular r:id="rId11" w:fontKey="{B46F02EF-B6A7-475C-9FB4-851E6C685DD7}"/>
  </w:font>
  <w:font w:name="JJDOHJ+LMSans10-Regular">
    <w:charset w:val="01"/>
    <w:family w:val="auto"/>
    <w:pitch w:val="variable"/>
    <w:sig w:usb0="01010101" w:usb1="01010101" w:usb2="01010101" w:usb3="01010101" w:csb0="01010101" w:csb1="01010101"/>
    <w:embedRegular r:id="rId12" w:fontKey="{E131A59D-49B7-4132-970B-3FBE4F5FC7AF}"/>
  </w:font>
  <w:font w:name="INEGVE+LMSans10-BoldOblique">
    <w:charset w:val="01"/>
    <w:family w:val="auto"/>
    <w:pitch w:val="variable"/>
    <w:sig w:usb0="01010101" w:usb1="01010101" w:usb2="01010101" w:usb3="01010101" w:csb0="01010101" w:csb1="01010101"/>
    <w:embedRegular r:id="rId13" w:fontKey="{560B6D2B-D43D-4329-94EB-9714710EE71E}"/>
  </w:font>
  <w:font w:name="DVGRSE+LMSans12-Regular">
    <w:charset w:val="01"/>
    <w:family w:val="auto"/>
    <w:pitch w:val="variable"/>
    <w:sig w:usb0="01010101" w:usb1="01010101" w:usb2="01010101" w:usb3="01010101" w:csb0="01010101" w:csb1="01010101"/>
    <w:embedRegular r:id="rId14" w:fontKey="{04D9B7D8-7B3E-4910-8209-FF99CE04724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273D4C13-B1FA-4420-BDDA-6944A1144943}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ike.maillasson@gmail.com">
    <w15:presenceInfo w15:providerId="Windows Live" w15:userId="7a28a507a282b4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embedSystemFonts/>
  <w:proofState w:grammar="clean"/>
  <w:trackRevision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0849E4"/>
    <w:rsid w:val="00091A24"/>
    <w:rsid w:val="007C68CA"/>
    <w:rsid w:val="00B06B85"/>
    <w:rsid w:val="00BA5B2D"/>
    <w:rsid w:val="00C702A5"/>
    <w:rsid w:val="00EC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66FB7"/>
  <w15:docId w15:val="{1AC38214-6E9D-48F8-BC9D-94047C225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Aucuneliste1">
    <w:name w:val="Aucune liste1"/>
    <w:semiHidden/>
  </w:style>
  <w:style w:type="character" w:styleId="Marquedecommentaire">
    <w:name w:val="annotation reference"/>
    <w:basedOn w:val="Policepardfaut"/>
    <w:semiHidden/>
    <w:unhideWhenUsed/>
    <w:rsid w:val="00EC3467"/>
    <w:rPr>
      <w:sz w:val="16"/>
      <w:szCs w:val="16"/>
    </w:rPr>
  </w:style>
  <w:style w:type="paragraph" w:styleId="Commentaire">
    <w:name w:val="annotation text"/>
    <w:basedOn w:val="Normal"/>
    <w:link w:val="CommentaireCar"/>
    <w:semiHidden/>
    <w:unhideWhenUsed/>
    <w:rsid w:val="00EC346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semiHidden/>
    <w:rsid w:val="00EC3467"/>
    <w:rPr>
      <w:sz w:val="20"/>
      <w:szCs w:val="20"/>
      <w:lang w:val="en-US" w:eastAsia="en-US"/>
    </w:rPr>
  </w:style>
  <w:style w:type="paragraph" w:styleId="Objetducommentaire">
    <w:name w:val="annotation subject"/>
    <w:basedOn w:val="Commentaire"/>
    <w:next w:val="Commentaire"/>
    <w:link w:val="ObjetducommentaireCar"/>
    <w:semiHidden/>
    <w:unhideWhenUsed/>
    <w:rsid w:val="00EC346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semiHidden/>
    <w:rsid w:val="00EC3467"/>
    <w:rPr>
      <w:b/>
      <w:bCs/>
      <w:sz w:val="20"/>
      <w:szCs w:val="20"/>
      <w:lang w:val="en-US" w:eastAsia="en-US"/>
    </w:rPr>
  </w:style>
  <w:style w:type="paragraph" w:styleId="Textedebulles">
    <w:name w:val="Balloon Text"/>
    <w:basedOn w:val="Normal"/>
    <w:link w:val="TextedebullesCar"/>
    <w:semiHidden/>
    <w:unhideWhenUsed/>
    <w:rsid w:val="00EC346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semiHidden/>
    <w:rsid w:val="00EC3467"/>
    <w:rPr>
      <w:rFonts w:ascii="Segoe UI" w:hAnsi="Segoe UI" w:cs="Segoe U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11/relationships/commentsExtended" Target="commentsExtended.xml"/><Relationship Id="rId12" Type="http://schemas.openxmlformats.org/officeDocument/2006/relationships/image" Target="media/image7.jpeg"/><Relationship Id="rId17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6.jpe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25</Pages>
  <Words>8394</Words>
  <Characters>46169</Characters>
  <Application>Microsoft Office Word</Application>
  <DocSecurity>0</DocSecurity>
  <Lines>384</Lines>
  <Paragraphs>108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maillasson-m</dc:creator>
  <cp:lastModifiedBy>mike.maillasson@gmail.com</cp:lastModifiedBy>
  <cp:revision>3</cp:revision>
  <dcterms:created xsi:type="dcterms:W3CDTF">2025-05-26T07:20:00Z</dcterms:created>
  <dcterms:modified xsi:type="dcterms:W3CDTF">2025-05-26T08:03:00Z</dcterms:modified>
</cp:coreProperties>
</file>